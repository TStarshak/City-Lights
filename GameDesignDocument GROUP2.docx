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542F742D" w:rsidR="00D40681" w:rsidRDefault="00220E7D">
      <w:pPr>
        <w:pStyle w:val="Title"/>
        <w:spacing w:line="240" w:lineRule="auto"/>
        <w:jc w:val="center"/>
      </w:pPr>
      <w:bookmarkStart w:id="0" w:name="_heading=h.gjdgxs" w:colFirst="0" w:colLast="0"/>
      <w:bookmarkEnd w:id="0"/>
      <w:r>
        <w:rPr>
          <w:rFonts w:ascii="Great Vibes" w:eastAsia="Great Vibes" w:hAnsi="Great Vibes" w:cs="Great Vibes"/>
          <w:sz w:val="96"/>
          <w:szCs w:val="96"/>
        </w:rPr>
        <w:t>City Lights</w:t>
      </w:r>
      <w:r>
        <w:t xml:space="preserve"> </w:t>
      </w:r>
      <w:r>
        <w:rPr>
          <w:b w:val="0"/>
          <w:sz w:val="24"/>
          <w:szCs w:val="24"/>
        </w:rPr>
        <w:t>version 1.</w:t>
      </w:r>
      <w:r w:rsidR="00E83E97">
        <w:rPr>
          <w:b w:val="0"/>
          <w:sz w:val="24"/>
          <w:szCs w:val="24"/>
        </w:rPr>
        <w:t>3</w:t>
      </w:r>
    </w:p>
    <w:p w14:paraId="00000002" w14:textId="77777777" w:rsidR="00D40681" w:rsidRDefault="00220E7D">
      <w:pPr>
        <w:pStyle w:val="Heading5"/>
        <w:spacing w:line="240" w:lineRule="auto"/>
        <w:jc w:val="center"/>
        <w:rPr>
          <w:i/>
        </w:rPr>
      </w:pPr>
      <w:bookmarkStart w:id="1" w:name="_heading=h.30j0zll" w:colFirst="0" w:colLast="0"/>
      <w:bookmarkEnd w:id="1"/>
      <w:r>
        <w:rPr>
          <w:i/>
        </w:rPr>
        <w:t>Unity Version: 2019.2.4f1</w:t>
      </w:r>
    </w:p>
    <w:p w14:paraId="00000021" w14:textId="565D0456" w:rsidR="00D40681" w:rsidRDefault="00184EDF" w:rsidP="00712098">
      <w:pPr>
        <w:jc w:val="center"/>
      </w:pPr>
      <w:r>
        <w:rPr>
          <w:rFonts w:ascii="Georgia" w:eastAsia="Georgia" w:hAnsi="Georgia" w:cs="Georgia"/>
          <w:i/>
          <w:color w:val="666666"/>
          <w:sz w:val="48"/>
          <w:szCs w:val="48"/>
        </w:rPr>
        <w:t>Game Design Document</w:t>
      </w:r>
      <w:bookmarkStart w:id="2" w:name="bookmark=id.1fob9te" w:colFirst="0" w:colLast="0"/>
      <w:bookmarkStart w:id="3" w:name="_heading=h.3znysh7" w:colFirst="0" w:colLast="0"/>
      <w:bookmarkEnd w:id="2"/>
      <w:bookmarkEnd w:id="3"/>
    </w:p>
    <w:sdt>
      <w:sdtPr>
        <w:rPr>
          <w:rFonts w:ascii="Arial" w:eastAsia="Arial" w:hAnsi="Arial" w:cs="Arial"/>
          <w:b/>
          <w:bCs/>
          <w:color w:val="auto"/>
          <w:sz w:val="28"/>
          <w:szCs w:val="28"/>
        </w:rPr>
        <w:id w:val="171773844"/>
        <w:docPartObj>
          <w:docPartGallery w:val="Table of Contents"/>
          <w:docPartUnique/>
        </w:docPartObj>
      </w:sdtPr>
      <w:sdtEndPr>
        <w:rPr>
          <w:noProof/>
          <w:sz w:val="22"/>
          <w:szCs w:val="22"/>
        </w:rPr>
      </w:sdtEndPr>
      <w:sdtContent>
        <w:p w14:paraId="47755ADA" w14:textId="14B1D400" w:rsidR="00A70FAA" w:rsidRPr="00712098" w:rsidRDefault="00A70FAA">
          <w:pPr>
            <w:pStyle w:val="TOCHeading"/>
            <w:rPr>
              <w:rFonts w:ascii="Arial" w:hAnsi="Arial" w:cs="Arial"/>
              <w:b/>
              <w:bCs/>
              <w:color w:val="auto"/>
              <w:sz w:val="28"/>
              <w:szCs w:val="28"/>
            </w:rPr>
          </w:pPr>
          <w:r w:rsidRPr="00712098">
            <w:rPr>
              <w:rFonts w:ascii="Arial" w:hAnsi="Arial" w:cs="Arial"/>
              <w:b/>
              <w:bCs/>
              <w:color w:val="auto"/>
              <w:sz w:val="28"/>
              <w:szCs w:val="28"/>
            </w:rPr>
            <w:t>Contents</w:t>
          </w:r>
        </w:p>
        <w:p w14:paraId="68475A65" w14:textId="7D51E126" w:rsidR="00206FA6" w:rsidRDefault="00A70FAA">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3176800" w:history="1">
            <w:r w:rsidR="00206FA6" w:rsidRPr="000162CC">
              <w:rPr>
                <w:rStyle w:val="Hyperlink"/>
                <w:noProof/>
              </w:rPr>
              <w:t>Game Design</w:t>
            </w:r>
            <w:r w:rsidR="00206FA6">
              <w:rPr>
                <w:noProof/>
                <w:webHidden/>
              </w:rPr>
              <w:tab/>
            </w:r>
            <w:r w:rsidR="00206FA6">
              <w:rPr>
                <w:noProof/>
                <w:webHidden/>
              </w:rPr>
              <w:fldChar w:fldCharType="begin"/>
            </w:r>
            <w:r w:rsidR="00206FA6">
              <w:rPr>
                <w:noProof/>
                <w:webHidden/>
              </w:rPr>
              <w:instrText xml:space="preserve"> PAGEREF _Toc23176800 \h </w:instrText>
            </w:r>
            <w:r w:rsidR="00206FA6">
              <w:rPr>
                <w:noProof/>
                <w:webHidden/>
              </w:rPr>
            </w:r>
            <w:r w:rsidR="00206FA6">
              <w:rPr>
                <w:noProof/>
                <w:webHidden/>
              </w:rPr>
              <w:fldChar w:fldCharType="separate"/>
            </w:r>
            <w:r w:rsidR="00206FA6">
              <w:rPr>
                <w:noProof/>
                <w:webHidden/>
              </w:rPr>
              <w:t>2</w:t>
            </w:r>
            <w:r w:rsidR="00206FA6">
              <w:rPr>
                <w:noProof/>
                <w:webHidden/>
              </w:rPr>
              <w:fldChar w:fldCharType="end"/>
            </w:r>
          </w:hyperlink>
        </w:p>
        <w:p w14:paraId="1463C96F" w14:textId="12E97B86" w:rsidR="00206FA6" w:rsidRDefault="00376152">
          <w:pPr>
            <w:pStyle w:val="TOC2"/>
            <w:tabs>
              <w:tab w:val="right" w:leader="dot" w:pos="9350"/>
            </w:tabs>
            <w:rPr>
              <w:rFonts w:asciiTheme="minorHAnsi" w:eastAsiaTheme="minorEastAsia" w:hAnsiTheme="minorHAnsi" w:cstheme="minorBidi"/>
              <w:noProof/>
            </w:rPr>
          </w:pPr>
          <w:hyperlink w:anchor="_Toc23176801" w:history="1">
            <w:r w:rsidR="00206FA6" w:rsidRPr="000162CC">
              <w:rPr>
                <w:rStyle w:val="Hyperlink"/>
                <w:noProof/>
              </w:rPr>
              <w:t>Summary</w:t>
            </w:r>
            <w:r w:rsidR="00206FA6">
              <w:rPr>
                <w:noProof/>
                <w:webHidden/>
              </w:rPr>
              <w:tab/>
            </w:r>
            <w:r w:rsidR="00206FA6">
              <w:rPr>
                <w:noProof/>
                <w:webHidden/>
              </w:rPr>
              <w:fldChar w:fldCharType="begin"/>
            </w:r>
            <w:r w:rsidR="00206FA6">
              <w:rPr>
                <w:noProof/>
                <w:webHidden/>
              </w:rPr>
              <w:instrText xml:space="preserve"> PAGEREF _Toc23176801 \h </w:instrText>
            </w:r>
            <w:r w:rsidR="00206FA6">
              <w:rPr>
                <w:noProof/>
                <w:webHidden/>
              </w:rPr>
            </w:r>
            <w:r w:rsidR="00206FA6">
              <w:rPr>
                <w:noProof/>
                <w:webHidden/>
              </w:rPr>
              <w:fldChar w:fldCharType="separate"/>
            </w:r>
            <w:r w:rsidR="00206FA6">
              <w:rPr>
                <w:noProof/>
                <w:webHidden/>
              </w:rPr>
              <w:t>2</w:t>
            </w:r>
            <w:r w:rsidR="00206FA6">
              <w:rPr>
                <w:noProof/>
                <w:webHidden/>
              </w:rPr>
              <w:fldChar w:fldCharType="end"/>
            </w:r>
          </w:hyperlink>
        </w:p>
        <w:p w14:paraId="53335AA6" w14:textId="0DFFC28D" w:rsidR="00206FA6" w:rsidRDefault="00376152">
          <w:pPr>
            <w:pStyle w:val="TOC2"/>
            <w:tabs>
              <w:tab w:val="right" w:leader="dot" w:pos="9350"/>
            </w:tabs>
            <w:rPr>
              <w:rFonts w:asciiTheme="minorHAnsi" w:eastAsiaTheme="minorEastAsia" w:hAnsiTheme="minorHAnsi" w:cstheme="minorBidi"/>
              <w:noProof/>
            </w:rPr>
          </w:pPr>
          <w:hyperlink w:anchor="_Toc23176802" w:history="1">
            <w:r w:rsidR="00206FA6" w:rsidRPr="000162CC">
              <w:rPr>
                <w:rStyle w:val="Hyperlink"/>
                <w:noProof/>
              </w:rPr>
              <w:t>Story</w:t>
            </w:r>
            <w:r w:rsidR="00206FA6">
              <w:rPr>
                <w:noProof/>
                <w:webHidden/>
              </w:rPr>
              <w:tab/>
            </w:r>
            <w:r w:rsidR="00206FA6">
              <w:rPr>
                <w:noProof/>
                <w:webHidden/>
              </w:rPr>
              <w:fldChar w:fldCharType="begin"/>
            </w:r>
            <w:r w:rsidR="00206FA6">
              <w:rPr>
                <w:noProof/>
                <w:webHidden/>
              </w:rPr>
              <w:instrText xml:space="preserve"> PAGEREF _Toc23176802 \h </w:instrText>
            </w:r>
            <w:r w:rsidR="00206FA6">
              <w:rPr>
                <w:noProof/>
                <w:webHidden/>
              </w:rPr>
            </w:r>
            <w:r w:rsidR="00206FA6">
              <w:rPr>
                <w:noProof/>
                <w:webHidden/>
              </w:rPr>
              <w:fldChar w:fldCharType="separate"/>
            </w:r>
            <w:r w:rsidR="00206FA6">
              <w:rPr>
                <w:noProof/>
                <w:webHidden/>
              </w:rPr>
              <w:t>2</w:t>
            </w:r>
            <w:r w:rsidR="00206FA6">
              <w:rPr>
                <w:noProof/>
                <w:webHidden/>
              </w:rPr>
              <w:fldChar w:fldCharType="end"/>
            </w:r>
          </w:hyperlink>
        </w:p>
        <w:p w14:paraId="74297C66" w14:textId="71BAB411" w:rsidR="00206FA6" w:rsidRDefault="00376152">
          <w:pPr>
            <w:pStyle w:val="TOC2"/>
            <w:tabs>
              <w:tab w:val="right" w:leader="dot" w:pos="9350"/>
            </w:tabs>
            <w:rPr>
              <w:rFonts w:asciiTheme="minorHAnsi" w:eastAsiaTheme="minorEastAsia" w:hAnsiTheme="minorHAnsi" w:cstheme="minorBidi"/>
              <w:noProof/>
            </w:rPr>
          </w:pPr>
          <w:hyperlink w:anchor="_Toc23176803" w:history="1">
            <w:r w:rsidR="00206FA6" w:rsidRPr="000162CC">
              <w:rPr>
                <w:rStyle w:val="Hyperlink"/>
                <w:noProof/>
              </w:rPr>
              <w:t>Gameplay</w:t>
            </w:r>
            <w:r w:rsidR="00206FA6">
              <w:rPr>
                <w:noProof/>
                <w:webHidden/>
              </w:rPr>
              <w:tab/>
            </w:r>
            <w:r w:rsidR="00206FA6">
              <w:rPr>
                <w:noProof/>
                <w:webHidden/>
              </w:rPr>
              <w:fldChar w:fldCharType="begin"/>
            </w:r>
            <w:r w:rsidR="00206FA6">
              <w:rPr>
                <w:noProof/>
                <w:webHidden/>
              </w:rPr>
              <w:instrText xml:space="preserve"> PAGEREF _Toc23176803 \h </w:instrText>
            </w:r>
            <w:r w:rsidR="00206FA6">
              <w:rPr>
                <w:noProof/>
                <w:webHidden/>
              </w:rPr>
            </w:r>
            <w:r w:rsidR="00206FA6">
              <w:rPr>
                <w:noProof/>
                <w:webHidden/>
              </w:rPr>
              <w:fldChar w:fldCharType="separate"/>
            </w:r>
            <w:r w:rsidR="00206FA6">
              <w:rPr>
                <w:noProof/>
                <w:webHidden/>
              </w:rPr>
              <w:t>2</w:t>
            </w:r>
            <w:r w:rsidR="00206FA6">
              <w:rPr>
                <w:noProof/>
                <w:webHidden/>
              </w:rPr>
              <w:fldChar w:fldCharType="end"/>
            </w:r>
          </w:hyperlink>
        </w:p>
        <w:p w14:paraId="76965D0C" w14:textId="16D45E53" w:rsidR="00206FA6" w:rsidRDefault="00376152">
          <w:pPr>
            <w:pStyle w:val="TOC2"/>
            <w:tabs>
              <w:tab w:val="right" w:leader="dot" w:pos="9350"/>
            </w:tabs>
            <w:rPr>
              <w:rFonts w:asciiTheme="minorHAnsi" w:eastAsiaTheme="minorEastAsia" w:hAnsiTheme="minorHAnsi" w:cstheme="minorBidi"/>
              <w:noProof/>
            </w:rPr>
          </w:pPr>
          <w:hyperlink w:anchor="_Toc23176804" w:history="1">
            <w:r w:rsidR="00206FA6" w:rsidRPr="000162CC">
              <w:rPr>
                <w:rStyle w:val="Hyperlink"/>
                <w:noProof/>
              </w:rPr>
              <w:t>Mindset</w:t>
            </w:r>
            <w:r w:rsidR="00206FA6">
              <w:rPr>
                <w:noProof/>
                <w:webHidden/>
              </w:rPr>
              <w:tab/>
            </w:r>
            <w:r w:rsidR="00206FA6">
              <w:rPr>
                <w:noProof/>
                <w:webHidden/>
              </w:rPr>
              <w:fldChar w:fldCharType="begin"/>
            </w:r>
            <w:r w:rsidR="00206FA6">
              <w:rPr>
                <w:noProof/>
                <w:webHidden/>
              </w:rPr>
              <w:instrText xml:space="preserve"> PAGEREF _Toc23176804 \h </w:instrText>
            </w:r>
            <w:r w:rsidR="00206FA6">
              <w:rPr>
                <w:noProof/>
                <w:webHidden/>
              </w:rPr>
            </w:r>
            <w:r w:rsidR="00206FA6">
              <w:rPr>
                <w:noProof/>
                <w:webHidden/>
              </w:rPr>
              <w:fldChar w:fldCharType="separate"/>
            </w:r>
            <w:r w:rsidR="00206FA6">
              <w:rPr>
                <w:noProof/>
                <w:webHidden/>
              </w:rPr>
              <w:t>3</w:t>
            </w:r>
            <w:r w:rsidR="00206FA6">
              <w:rPr>
                <w:noProof/>
                <w:webHidden/>
              </w:rPr>
              <w:fldChar w:fldCharType="end"/>
            </w:r>
          </w:hyperlink>
        </w:p>
        <w:p w14:paraId="017C8947" w14:textId="329A8382" w:rsidR="00206FA6" w:rsidRDefault="00376152">
          <w:pPr>
            <w:pStyle w:val="TOC1"/>
            <w:tabs>
              <w:tab w:val="right" w:leader="dot" w:pos="9350"/>
            </w:tabs>
            <w:rPr>
              <w:rFonts w:asciiTheme="minorHAnsi" w:eastAsiaTheme="minorEastAsia" w:hAnsiTheme="minorHAnsi" w:cstheme="minorBidi"/>
              <w:noProof/>
            </w:rPr>
          </w:pPr>
          <w:hyperlink w:anchor="_Toc23176805" w:history="1">
            <w:r w:rsidR="00206FA6" w:rsidRPr="000162CC">
              <w:rPr>
                <w:rStyle w:val="Hyperlink"/>
                <w:noProof/>
              </w:rPr>
              <w:t>Technical</w:t>
            </w:r>
            <w:r w:rsidR="00206FA6">
              <w:rPr>
                <w:noProof/>
                <w:webHidden/>
              </w:rPr>
              <w:tab/>
            </w:r>
            <w:r w:rsidR="00206FA6">
              <w:rPr>
                <w:noProof/>
                <w:webHidden/>
              </w:rPr>
              <w:fldChar w:fldCharType="begin"/>
            </w:r>
            <w:r w:rsidR="00206FA6">
              <w:rPr>
                <w:noProof/>
                <w:webHidden/>
              </w:rPr>
              <w:instrText xml:space="preserve"> PAGEREF _Toc23176805 \h </w:instrText>
            </w:r>
            <w:r w:rsidR="00206FA6">
              <w:rPr>
                <w:noProof/>
                <w:webHidden/>
              </w:rPr>
            </w:r>
            <w:r w:rsidR="00206FA6">
              <w:rPr>
                <w:noProof/>
                <w:webHidden/>
              </w:rPr>
              <w:fldChar w:fldCharType="separate"/>
            </w:r>
            <w:r w:rsidR="00206FA6">
              <w:rPr>
                <w:noProof/>
                <w:webHidden/>
              </w:rPr>
              <w:t>4</w:t>
            </w:r>
            <w:r w:rsidR="00206FA6">
              <w:rPr>
                <w:noProof/>
                <w:webHidden/>
              </w:rPr>
              <w:fldChar w:fldCharType="end"/>
            </w:r>
          </w:hyperlink>
        </w:p>
        <w:p w14:paraId="21AB1C45" w14:textId="7B499542" w:rsidR="00206FA6" w:rsidRDefault="00376152">
          <w:pPr>
            <w:pStyle w:val="TOC2"/>
            <w:tabs>
              <w:tab w:val="right" w:leader="dot" w:pos="9350"/>
            </w:tabs>
            <w:rPr>
              <w:rFonts w:asciiTheme="minorHAnsi" w:eastAsiaTheme="minorEastAsia" w:hAnsiTheme="minorHAnsi" w:cstheme="minorBidi"/>
              <w:noProof/>
            </w:rPr>
          </w:pPr>
          <w:hyperlink w:anchor="_Toc23176806" w:history="1">
            <w:r w:rsidR="00206FA6" w:rsidRPr="000162CC">
              <w:rPr>
                <w:rStyle w:val="Hyperlink"/>
                <w:noProof/>
              </w:rPr>
              <w:t>Screens</w:t>
            </w:r>
            <w:r w:rsidR="00206FA6">
              <w:rPr>
                <w:noProof/>
                <w:webHidden/>
              </w:rPr>
              <w:tab/>
            </w:r>
            <w:r w:rsidR="00206FA6">
              <w:rPr>
                <w:noProof/>
                <w:webHidden/>
              </w:rPr>
              <w:fldChar w:fldCharType="begin"/>
            </w:r>
            <w:r w:rsidR="00206FA6">
              <w:rPr>
                <w:noProof/>
                <w:webHidden/>
              </w:rPr>
              <w:instrText xml:space="preserve"> PAGEREF _Toc23176806 \h </w:instrText>
            </w:r>
            <w:r w:rsidR="00206FA6">
              <w:rPr>
                <w:noProof/>
                <w:webHidden/>
              </w:rPr>
            </w:r>
            <w:r w:rsidR="00206FA6">
              <w:rPr>
                <w:noProof/>
                <w:webHidden/>
              </w:rPr>
              <w:fldChar w:fldCharType="separate"/>
            </w:r>
            <w:r w:rsidR="00206FA6">
              <w:rPr>
                <w:noProof/>
                <w:webHidden/>
              </w:rPr>
              <w:t>4</w:t>
            </w:r>
            <w:r w:rsidR="00206FA6">
              <w:rPr>
                <w:noProof/>
                <w:webHidden/>
              </w:rPr>
              <w:fldChar w:fldCharType="end"/>
            </w:r>
          </w:hyperlink>
        </w:p>
        <w:p w14:paraId="3C6854BD" w14:textId="5152A6C2" w:rsidR="00206FA6" w:rsidRDefault="00376152">
          <w:pPr>
            <w:pStyle w:val="TOC2"/>
            <w:tabs>
              <w:tab w:val="right" w:leader="dot" w:pos="9350"/>
            </w:tabs>
            <w:rPr>
              <w:rFonts w:asciiTheme="minorHAnsi" w:eastAsiaTheme="minorEastAsia" w:hAnsiTheme="minorHAnsi" w:cstheme="minorBidi"/>
              <w:noProof/>
            </w:rPr>
          </w:pPr>
          <w:hyperlink w:anchor="_Toc23176807" w:history="1">
            <w:r w:rsidR="00206FA6" w:rsidRPr="000162CC">
              <w:rPr>
                <w:rStyle w:val="Hyperlink"/>
                <w:noProof/>
              </w:rPr>
              <w:t>Controls</w:t>
            </w:r>
            <w:r w:rsidR="00206FA6">
              <w:rPr>
                <w:noProof/>
                <w:webHidden/>
              </w:rPr>
              <w:tab/>
            </w:r>
            <w:r w:rsidR="00206FA6">
              <w:rPr>
                <w:noProof/>
                <w:webHidden/>
              </w:rPr>
              <w:fldChar w:fldCharType="begin"/>
            </w:r>
            <w:r w:rsidR="00206FA6">
              <w:rPr>
                <w:noProof/>
                <w:webHidden/>
              </w:rPr>
              <w:instrText xml:space="preserve"> PAGEREF _Toc23176807 \h </w:instrText>
            </w:r>
            <w:r w:rsidR="00206FA6">
              <w:rPr>
                <w:noProof/>
                <w:webHidden/>
              </w:rPr>
            </w:r>
            <w:r w:rsidR="00206FA6">
              <w:rPr>
                <w:noProof/>
                <w:webHidden/>
              </w:rPr>
              <w:fldChar w:fldCharType="separate"/>
            </w:r>
            <w:r w:rsidR="00206FA6">
              <w:rPr>
                <w:noProof/>
                <w:webHidden/>
              </w:rPr>
              <w:t>4</w:t>
            </w:r>
            <w:r w:rsidR="00206FA6">
              <w:rPr>
                <w:noProof/>
                <w:webHidden/>
              </w:rPr>
              <w:fldChar w:fldCharType="end"/>
            </w:r>
          </w:hyperlink>
        </w:p>
        <w:p w14:paraId="0987BB8E" w14:textId="543789C2" w:rsidR="00206FA6" w:rsidRDefault="00376152">
          <w:pPr>
            <w:pStyle w:val="TOC2"/>
            <w:tabs>
              <w:tab w:val="right" w:leader="dot" w:pos="9350"/>
            </w:tabs>
            <w:rPr>
              <w:rFonts w:asciiTheme="minorHAnsi" w:eastAsiaTheme="minorEastAsia" w:hAnsiTheme="minorHAnsi" w:cstheme="minorBidi"/>
              <w:noProof/>
            </w:rPr>
          </w:pPr>
          <w:hyperlink w:anchor="_Toc23176808" w:history="1">
            <w:r w:rsidR="00206FA6" w:rsidRPr="000162CC">
              <w:rPr>
                <w:rStyle w:val="Hyperlink"/>
                <w:noProof/>
              </w:rPr>
              <w:t>Mechanics</w:t>
            </w:r>
            <w:r w:rsidR="00206FA6">
              <w:rPr>
                <w:noProof/>
                <w:webHidden/>
              </w:rPr>
              <w:tab/>
            </w:r>
            <w:r w:rsidR="00206FA6">
              <w:rPr>
                <w:noProof/>
                <w:webHidden/>
              </w:rPr>
              <w:fldChar w:fldCharType="begin"/>
            </w:r>
            <w:r w:rsidR="00206FA6">
              <w:rPr>
                <w:noProof/>
                <w:webHidden/>
              </w:rPr>
              <w:instrText xml:space="preserve"> PAGEREF _Toc23176808 \h </w:instrText>
            </w:r>
            <w:r w:rsidR="00206FA6">
              <w:rPr>
                <w:noProof/>
                <w:webHidden/>
              </w:rPr>
            </w:r>
            <w:r w:rsidR="00206FA6">
              <w:rPr>
                <w:noProof/>
                <w:webHidden/>
              </w:rPr>
              <w:fldChar w:fldCharType="separate"/>
            </w:r>
            <w:r w:rsidR="00206FA6">
              <w:rPr>
                <w:noProof/>
                <w:webHidden/>
              </w:rPr>
              <w:t>4</w:t>
            </w:r>
            <w:r w:rsidR="00206FA6">
              <w:rPr>
                <w:noProof/>
                <w:webHidden/>
              </w:rPr>
              <w:fldChar w:fldCharType="end"/>
            </w:r>
          </w:hyperlink>
        </w:p>
        <w:p w14:paraId="3732ED22" w14:textId="4EA2546B" w:rsidR="00206FA6" w:rsidRDefault="00376152">
          <w:pPr>
            <w:pStyle w:val="TOC2"/>
            <w:tabs>
              <w:tab w:val="right" w:leader="dot" w:pos="9350"/>
            </w:tabs>
            <w:rPr>
              <w:rFonts w:asciiTheme="minorHAnsi" w:eastAsiaTheme="minorEastAsia" w:hAnsiTheme="minorHAnsi" w:cstheme="minorBidi"/>
              <w:noProof/>
            </w:rPr>
          </w:pPr>
          <w:hyperlink w:anchor="_Toc23176809" w:history="1">
            <w:r w:rsidR="00206FA6" w:rsidRPr="000162CC">
              <w:rPr>
                <w:rStyle w:val="Hyperlink"/>
                <w:noProof/>
              </w:rPr>
              <w:t>Player Upgrades</w:t>
            </w:r>
            <w:r w:rsidR="00206FA6">
              <w:rPr>
                <w:noProof/>
                <w:webHidden/>
              </w:rPr>
              <w:tab/>
            </w:r>
            <w:r w:rsidR="00206FA6">
              <w:rPr>
                <w:noProof/>
                <w:webHidden/>
              </w:rPr>
              <w:fldChar w:fldCharType="begin"/>
            </w:r>
            <w:r w:rsidR="00206FA6">
              <w:rPr>
                <w:noProof/>
                <w:webHidden/>
              </w:rPr>
              <w:instrText xml:space="preserve"> PAGEREF _Toc23176809 \h </w:instrText>
            </w:r>
            <w:r w:rsidR="00206FA6">
              <w:rPr>
                <w:noProof/>
                <w:webHidden/>
              </w:rPr>
            </w:r>
            <w:r w:rsidR="00206FA6">
              <w:rPr>
                <w:noProof/>
                <w:webHidden/>
              </w:rPr>
              <w:fldChar w:fldCharType="separate"/>
            </w:r>
            <w:r w:rsidR="00206FA6">
              <w:rPr>
                <w:noProof/>
                <w:webHidden/>
              </w:rPr>
              <w:t>6</w:t>
            </w:r>
            <w:r w:rsidR="00206FA6">
              <w:rPr>
                <w:noProof/>
                <w:webHidden/>
              </w:rPr>
              <w:fldChar w:fldCharType="end"/>
            </w:r>
          </w:hyperlink>
        </w:p>
        <w:p w14:paraId="37C0142F" w14:textId="6970B818" w:rsidR="00206FA6" w:rsidRDefault="00376152">
          <w:pPr>
            <w:pStyle w:val="TOC3"/>
            <w:tabs>
              <w:tab w:val="right" w:leader="dot" w:pos="9350"/>
            </w:tabs>
            <w:rPr>
              <w:rFonts w:asciiTheme="minorHAnsi" w:eastAsiaTheme="minorEastAsia" w:hAnsiTheme="minorHAnsi" w:cstheme="minorBidi"/>
              <w:noProof/>
            </w:rPr>
          </w:pPr>
          <w:hyperlink w:anchor="_Toc23176810" w:history="1">
            <w:r w:rsidR="00206FA6" w:rsidRPr="000162CC">
              <w:rPr>
                <w:rStyle w:val="Hyperlink"/>
                <w:noProof/>
              </w:rPr>
              <w:t>Upgrade Types</w:t>
            </w:r>
            <w:r w:rsidR="00206FA6">
              <w:rPr>
                <w:noProof/>
                <w:webHidden/>
              </w:rPr>
              <w:tab/>
            </w:r>
            <w:r w:rsidR="00206FA6">
              <w:rPr>
                <w:noProof/>
                <w:webHidden/>
              </w:rPr>
              <w:fldChar w:fldCharType="begin"/>
            </w:r>
            <w:r w:rsidR="00206FA6">
              <w:rPr>
                <w:noProof/>
                <w:webHidden/>
              </w:rPr>
              <w:instrText xml:space="preserve"> PAGEREF _Toc23176810 \h </w:instrText>
            </w:r>
            <w:r w:rsidR="00206FA6">
              <w:rPr>
                <w:noProof/>
                <w:webHidden/>
              </w:rPr>
            </w:r>
            <w:r w:rsidR="00206FA6">
              <w:rPr>
                <w:noProof/>
                <w:webHidden/>
              </w:rPr>
              <w:fldChar w:fldCharType="separate"/>
            </w:r>
            <w:r w:rsidR="00206FA6">
              <w:rPr>
                <w:noProof/>
                <w:webHidden/>
              </w:rPr>
              <w:t>6</w:t>
            </w:r>
            <w:r w:rsidR="00206FA6">
              <w:rPr>
                <w:noProof/>
                <w:webHidden/>
              </w:rPr>
              <w:fldChar w:fldCharType="end"/>
            </w:r>
          </w:hyperlink>
        </w:p>
        <w:p w14:paraId="5ED318F4" w14:textId="1421B3F0" w:rsidR="00206FA6" w:rsidRDefault="00376152">
          <w:pPr>
            <w:pStyle w:val="TOC1"/>
            <w:tabs>
              <w:tab w:val="right" w:leader="dot" w:pos="9350"/>
            </w:tabs>
            <w:rPr>
              <w:rFonts w:asciiTheme="minorHAnsi" w:eastAsiaTheme="minorEastAsia" w:hAnsiTheme="minorHAnsi" w:cstheme="minorBidi"/>
              <w:noProof/>
            </w:rPr>
          </w:pPr>
          <w:hyperlink w:anchor="_Toc23176811" w:history="1">
            <w:r w:rsidR="00206FA6" w:rsidRPr="000162CC">
              <w:rPr>
                <w:rStyle w:val="Hyperlink"/>
                <w:noProof/>
              </w:rPr>
              <w:t>Level Design</w:t>
            </w:r>
            <w:r w:rsidR="00206FA6">
              <w:rPr>
                <w:noProof/>
                <w:webHidden/>
              </w:rPr>
              <w:tab/>
            </w:r>
            <w:r w:rsidR="00206FA6">
              <w:rPr>
                <w:noProof/>
                <w:webHidden/>
              </w:rPr>
              <w:fldChar w:fldCharType="begin"/>
            </w:r>
            <w:r w:rsidR="00206FA6">
              <w:rPr>
                <w:noProof/>
                <w:webHidden/>
              </w:rPr>
              <w:instrText xml:space="preserve"> PAGEREF _Toc23176811 \h </w:instrText>
            </w:r>
            <w:r w:rsidR="00206FA6">
              <w:rPr>
                <w:noProof/>
                <w:webHidden/>
              </w:rPr>
            </w:r>
            <w:r w:rsidR="00206FA6">
              <w:rPr>
                <w:noProof/>
                <w:webHidden/>
              </w:rPr>
              <w:fldChar w:fldCharType="separate"/>
            </w:r>
            <w:r w:rsidR="00206FA6">
              <w:rPr>
                <w:noProof/>
                <w:webHidden/>
              </w:rPr>
              <w:t>7</w:t>
            </w:r>
            <w:r w:rsidR="00206FA6">
              <w:rPr>
                <w:noProof/>
                <w:webHidden/>
              </w:rPr>
              <w:fldChar w:fldCharType="end"/>
            </w:r>
          </w:hyperlink>
        </w:p>
        <w:p w14:paraId="63712639" w14:textId="4DDF70E4" w:rsidR="00206FA6" w:rsidRDefault="00376152">
          <w:pPr>
            <w:pStyle w:val="TOC2"/>
            <w:tabs>
              <w:tab w:val="right" w:leader="dot" w:pos="9350"/>
            </w:tabs>
            <w:rPr>
              <w:rFonts w:asciiTheme="minorHAnsi" w:eastAsiaTheme="minorEastAsia" w:hAnsiTheme="minorHAnsi" w:cstheme="minorBidi"/>
              <w:noProof/>
            </w:rPr>
          </w:pPr>
          <w:hyperlink w:anchor="_Toc23176812" w:history="1">
            <w:r w:rsidR="00206FA6" w:rsidRPr="000162CC">
              <w:rPr>
                <w:rStyle w:val="Hyperlink"/>
                <w:noProof/>
              </w:rPr>
              <w:t>Themes</w:t>
            </w:r>
            <w:r w:rsidR="00206FA6">
              <w:rPr>
                <w:noProof/>
                <w:webHidden/>
              </w:rPr>
              <w:tab/>
            </w:r>
            <w:r w:rsidR="00206FA6">
              <w:rPr>
                <w:noProof/>
                <w:webHidden/>
              </w:rPr>
              <w:fldChar w:fldCharType="begin"/>
            </w:r>
            <w:r w:rsidR="00206FA6">
              <w:rPr>
                <w:noProof/>
                <w:webHidden/>
              </w:rPr>
              <w:instrText xml:space="preserve"> PAGEREF _Toc23176812 \h </w:instrText>
            </w:r>
            <w:r w:rsidR="00206FA6">
              <w:rPr>
                <w:noProof/>
                <w:webHidden/>
              </w:rPr>
            </w:r>
            <w:r w:rsidR="00206FA6">
              <w:rPr>
                <w:noProof/>
                <w:webHidden/>
              </w:rPr>
              <w:fldChar w:fldCharType="separate"/>
            </w:r>
            <w:r w:rsidR="00206FA6">
              <w:rPr>
                <w:noProof/>
                <w:webHidden/>
              </w:rPr>
              <w:t>7</w:t>
            </w:r>
            <w:r w:rsidR="00206FA6">
              <w:rPr>
                <w:noProof/>
                <w:webHidden/>
              </w:rPr>
              <w:fldChar w:fldCharType="end"/>
            </w:r>
          </w:hyperlink>
        </w:p>
        <w:p w14:paraId="06D453E5" w14:textId="438A4192" w:rsidR="00206FA6" w:rsidRDefault="00376152">
          <w:pPr>
            <w:pStyle w:val="TOC2"/>
            <w:tabs>
              <w:tab w:val="right" w:leader="dot" w:pos="9350"/>
            </w:tabs>
            <w:rPr>
              <w:rFonts w:asciiTheme="minorHAnsi" w:eastAsiaTheme="minorEastAsia" w:hAnsiTheme="minorHAnsi" w:cstheme="minorBidi"/>
              <w:noProof/>
            </w:rPr>
          </w:pPr>
          <w:hyperlink w:anchor="_Toc23176813" w:history="1">
            <w:r w:rsidR="00206FA6" w:rsidRPr="000162CC">
              <w:rPr>
                <w:rStyle w:val="Hyperlink"/>
                <w:noProof/>
              </w:rPr>
              <w:t>Game Mockup</w:t>
            </w:r>
            <w:r w:rsidR="00206FA6">
              <w:rPr>
                <w:noProof/>
                <w:webHidden/>
              </w:rPr>
              <w:tab/>
            </w:r>
            <w:r w:rsidR="00206FA6">
              <w:rPr>
                <w:noProof/>
                <w:webHidden/>
              </w:rPr>
              <w:fldChar w:fldCharType="begin"/>
            </w:r>
            <w:r w:rsidR="00206FA6">
              <w:rPr>
                <w:noProof/>
                <w:webHidden/>
              </w:rPr>
              <w:instrText xml:space="preserve"> PAGEREF _Toc23176813 \h </w:instrText>
            </w:r>
            <w:r w:rsidR="00206FA6">
              <w:rPr>
                <w:noProof/>
                <w:webHidden/>
              </w:rPr>
            </w:r>
            <w:r w:rsidR="00206FA6">
              <w:rPr>
                <w:noProof/>
                <w:webHidden/>
              </w:rPr>
              <w:fldChar w:fldCharType="separate"/>
            </w:r>
            <w:r w:rsidR="00206FA6">
              <w:rPr>
                <w:noProof/>
                <w:webHidden/>
              </w:rPr>
              <w:t>8</w:t>
            </w:r>
            <w:r w:rsidR="00206FA6">
              <w:rPr>
                <w:noProof/>
                <w:webHidden/>
              </w:rPr>
              <w:fldChar w:fldCharType="end"/>
            </w:r>
          </w:hyperlink>
        </w:p>
        <w:p w14:paraId="1AA31CFC" w14:textId="2190634A" w:rsidR="00206FA6" w:rsidRDefault="00376152">
          <w:pPr>
            <w:pStyle w:val="TOC2"/>
            <w:tabs>
              <w:tab w:val="right" w:leader="dot" w:pos="9350"/>
            </w:tabs>
            <w:rPr>
              <w:rFonts w:asciiTheme="minorHAnsi" w:eastAsiaTheme="minorEastAsia" w:hAnsiTheme="minorHAnsi" w:cstheme="minorBidi"/>
              <w:noProof/>
            </w:rPr>
          </w:pPr>
          <w:hyperlink w:anchor="_Toc23176814" w:history="1">
            <w:r w:rsidR="00206FA6" w:rsidRPr="000162CC">
              <w:rPr>
                <w:rStyle w:val="Hyperlink"/>
                <w:noProof/>
              </w:rPr>
              <w:t>Game Flow</w:t>
            </w:r>
            <w:r w:rsidR="00206FA6">
              <w:rPr>
                <w:noProof/>
                <w:webHidden/>
              </w:rPr>
              <w:tab/>
            </w:r>
            <w:r w:rsidR="00206FA6">
              <w:rPr>
                <w:noProof/>
                <w:webHidden/>
              </w:rPr>
              <w:fldChar w:fldCharType="begin"/>
            </w:r>
            <w:r w:rsidR="00206FA6">
              <w:rPr>
                <w:noProof/>
                <w:webHidden/>
              </w:rPr>
              <w:instrText xml:space="preserve"> PAGEREF _Toc23176814 \h </w:instrText>
            </w:r>
            <w:r w:rsidR="00206FA6">
              <w:rPr>
                <w:noProof/>
                <w:webHidden/>
              </w:rPr>
            </w:r>
            <w:r w:rsidR="00206FA6">
              <w:rPr>
                <w:noProof/>
                <w:webHidden/>
              </w:rPr>
              <w:fldChar w:fldCharType="separate"/>
            </w:r>
            <w:r w:rsidR="00206FA6">
              <w:rPr>
                <w:noProof/>
                <w:webHidden/>
              </w:rPr>
              <w:t>9</w:t>
            </w:r>
            <w:r w:rsidR="00206FA6">
              <w:rPr>
                <w:noProof/>
                <w:webHidden/>
              </w:rPr>
              <w:fldChar w:fldCharType="end"/>
            </w:r>
          </w:hyperlink>
        </w:p>
        <w:p w14:paraId="7E9BAA23" w14:textId="2E29582E" w:rsidR="00206FA6" w:rsidRDefault="00376152">
          <w:pPr>
            <w:pStyle w:val="TOC1"/>
            <w:tabs>
              <w:tab w:val="right" w:leader="dot" w:pos="9350"/>
            </w:tabs>
            <w:rPr>
              <w:rFonts w:asciiTheme="minorHAnsi" w:eastAsiaTheme="minorEastAsia" w:hAnsiTheme="minorHAnsi" w:cstheme="minorBidi"/>
              <w:noProof/>
            </w:rPr>
          </w:pPr>
          <w:hyperlink w:anchor="_Toc23176815" w:history="1">
            <w:r w:rsidR="00206FA6" w:rsidRPr="000162CC">
              <w:rPr>
                <w:rStyle w:val="Hyperlink"/>
                <w:noProof/>
              </w:rPr>
              <w:t>Graphics</w:t>
            </w:r>
            <w:r w:rsidR="00206FA6">
              <w:rPr>
                <w:noProof/>
                <w:webHidden/>
              </w:rPr>
              <w:tab/>
            </w:r>
            <w:r w:rsidR="00206FA6">
              <w:rPr>
                <w:noProof/>
                <w:webHidden/>
              </w:rPr>
              <w:fldChar w:fldCharType="begin"/>
            </w:r>
            <w:r w:rsidR="00206FA6">
              <w:rPr>
                <w:noProof/>
                <w:webHidden/>
              </w:rPr>
              <w:instrText xml:space="preserve"> PAGEREF _Toc23176815 \h </w:instrText>
            </w:r>
            <w:r w:rsidR="00206FA6">
              <w:rPr>
                <w:noProof/>
                <w:webHidden/>
              </w:rPr>
            </w:r>
            <w:r w:rsidR="00206FA6">
              <w:rPr>
                <w:noProof/>
                <w:webHidden/>
              </w:rPr>
              <w:fldChar w:fldCharType="separate"/>
            </w:r>
            <w:r w:rsidR="00206FA6">
              <w:rPr>
                <w:noProof/>
                <w:webHidden/>
              </w:rPr>
              <w:t>10</w:t>
            </w:r>
            <w:r w:rsidR="00206FA6">
              <w:rPr>
                <w:noProof/>
                <w:webHidden/>
              </w:rPr>
              <w:fldChar w:fldCharType="end"/>
            </w:r>
          </w:hyperlink>
        </w:p>
        <w:p w14:paraId="34DB0291" w14:textId="6EE50045" w:rsidR="00206FA6" w:rsidRDefault="00376152">
          <w:pPr>
            <w:pStyle w:val="TOC2"/>
            <w:tabs>
              <w:tab w:val="right" w:leader="dot" w:pos="9350"/>
            </w:tabs>
            <w:rPr>
              <w:rFonts w:asciiTheme="minorHAnsi" w:eastAsiaTheme="minorEastAsia" w:hAnsiTheme="minorHAnsi" w:cstheme="minorBidi"/>
              <w:noProof/>
            </w:rPr>
          </w:pPr>
          <w:hyperlink w:anchor="_Toc23176816" w:history="1">
            <w:r w:rsidR="00206FA6" w:rsidRPr="000162CC">
              <w:rPr>
                <w:rStyle w:val="Hyperlink"/>
                <w:noProof/>
              </w:rPr>
              <w:t>Style Attributes</w:t>
            </w:r>
            <w:r w:rsidR="00206FA6">
              <w:rPr>
                <w:noProof/>
                <w:webHidden/>
              </w:rPr>
              <w:tab/>
            </w:r>
            <w:r w:rsidR="00206FA6">
              <w:rPr>
                <w:noProof/>
                <w:webHidden/>
              </w:rPr>
              <w:fldChar w:fldCharType="begin"/>
            </w:r>
            <w:r w:rsidR="00206FA6">
              <w:rPr>
                <w:noProof/>
                <w:webHidden/>
              </w:rPr>
              <w:instrText xml:space="preserve"> PAGEREF _Toc23176816 \h </w:instrText>
            </w:r>
            <w:r w:rsidR="00206FA6">
              <w:rPr>
                <w:noProof/>
                <w:webHidden/>
              </w:rPr>
            </w:r>
            <w:r w:rsidR="00206FA6">
              <w:rPr>
                <w:noProof/>
                <w:webHidden/>
              </w:rPr>
              <w:fldChar w:fldCharType="separate"/>
            </w:r>
            <w:r w:rsidR="00206FA6">
              <w:rPr>
                <w:noProof/>
                <w:webHidden/>
              </w:rPr>
              <w:t>10</w:t>
            </w:r>
            <w:r w:rsidR="00206FA6">
              <w:rPr>
                <w:noProof/>
                <w:webHidden/>
              </w:rPr>
              <w:fldChar w:fldCharType="end"/>
            </w:r>
          </w:hyperlink>
        </w:p>
        <w:p w14:paraId="50FE4646" w14:textId="6A8B70B2" w:rsidR="00206FA6" w:rsidRDefault="00376152">
          <w:pPr>
            <w:pStyle w:val="TOC2"/>
            <w:tabs>
              <w:tab w:val="right" w:leader="dot" w:pos="9350"/>
            </w:tabs>
            <w:rPr>
              <w:rFonts w:asciiTheme="minorHAnsi" w:eastAsiaTheme="minorEastAsia" w:hAnsiTheme="minorHAnsi" w:cstheme="minorBidi"/>
              <w:noProof/>
            </w:rPr>
          </w:pPr>
          <w:hyperlink w:anchor="_Toc23176817" w:history="1">
            <w:r w:rsidR="00206FA6" w:rsidRPr="000162CC">
              <w:rPr>
                <w:rStyle w:val="Hyperlink"/>
                <w:noProof/>
              </w:rPr>
              <w:t>Graphics Included</w:t>
            </w:r>
            <w:r w:rsidR="00206FA6">
              <w:rPr>
                <w:noProof/>
                <w:webHidden/>
              </w:rPr>
              <w:tab/>
            </w:r>
            <w:r w:rsidR="00206FA6">
              <w:rPr>
                <w:noProof/>
                <w:webHidden/>
              </w:rPr>
              <w:fldChar w:fldCharType="begin"/>
            </w:r>
            <w:r w:rsidR="00206FA6">
              <w:rPr>
                <w:noProof/>
                <w:webHidden/>
              </w:rPr>
              <w:instrText xml:space="preserve"> PAGEREF _Toc23176817 \h </w:instrText>
            </w:r>
            <w:r w:rsidR="00206FA6">
              <w:rPr>
                <w:noProof/>
                <w:webHidden/>
              </w:rPr>
            </w:r>
            <w:r w:rsidR="00206FA6">
              <w:rPr>
                <w:noProof/>
                <w:webHidden/>
              </w:rPr>
              <w:fldChar w:fldCharType="separate"/>
            </w:r>
            <w:r w:rsidR="00206FA6">
              <w:rPr>
                <w:noProof/>
                <w:webHidden/>
              </w:rPr>
              <w:t>12</w:t>
            </w:r>
            <w:r w:rsidR="00206FA6">
              <w:rPr>
                <w:noProof/>
                <w:webHidden/>
              </w:rPr>
              <w:fldChar w:fldCharType="end"/>
            </w:r>
          </w:hyperlink>
        </w:p>
        <w:p w14:paraId="45DABDDA" w14:textId="15D270D5" w:rsidR="00206FA6" w:rsidRDefault="00376152">
          <w:pPr>
            <w:pStyle w:val="TOC1"/>
            <w:tabs>
              <w:tab w:val="right" w:leader="dot" w:pos="9350"/>
            </w:tabs>
            <w:rPr>
              <w:rFonts w:asciiTheme="minorHAnsi" w:eastAsiaTheme="minorEastAsia" w:hAnsiTheme="minorHAnsi" w:cstheme="minorBidi"/>
              <w:noProof/>
            </w:rPr>
          </w:pPr>
          <w:hyperlink w:anchor="_Toc23176818" w:history="1">
            <w:r w:rsidR="00206FA6" w:rsidRPr="000162CC">
              <w:rPr>
                <w:rStyle w:val="Hyperlink"/>
                <w:noProof/>
              </w:rPr>
              <w:t>Sounds/Music</w:t>
            </w:r>
            <w:r w:rsidR="00206FA6">
              <w:rPr>
                <w:noProof/>
                <w:webHidden/>
              </w:rPr>
              <w:tab/>
            </w:r>
            <w:r w:rsidR="00206FA6">
              <w:rPr>
                <w:noProof/>
                <w:webHidden/>
              </w:rPr>
              <w:fldChar w:fldCharType="begin"/>
            </w:r>
            <w:r w:rsidR="00206FA6">
              <w:rPr>
                <w:noProof/>
                <w:webHidden/>
              </w:rPr>
              <w:instrText xml:space="preserve"> PAGEREF _Toc23176818 \h </w:instrText>
            </w:r>
            <w:r w:rsidR="00206FA6">
              <w:rPr>
                <w:noProof/>
                <w:webHidden/>
              </w:rPr>
            </w:r>
            <w:r w:rsidR="00206FA6">
              <w:rPr>
                <w:noProof/>
                <w:webHidden/>
              </w:rPr>
              <w:fldChar w:fldCharType="separate"/>
            </w:r>
            <w:r w:rsidR="00206FA6">
              <w:rPr>
                <w:noProof/>
                <w:webHidden/>
              </w:rPr>
              <w:t>13</w:t>
            </w:r>
            <w:r w:rsidR="00206FA6">
              <w:rPr>
                <w:noProof/>
                <w:webHidden/>
              </w:rPr>
              <w:fldChar w:fldCharType="end"/>
            </w:r>
          </w:hyperlink>
        </w:p>
        <w:p w14:paraId="73B2268A" w14:textId="22C98D10" w:rsidR="00206FA6" w:rsidRDefault="00376152">
          <w:pPr>
            <w:pStyle w:val="TOC2"/>
            <w:tabs>
              <w:tab w:val="right" w:leader="dot" w:pos="9350"/>
            </w:tabs>
            <w:rPr>
              <w:rFonts w:asciiTheme="minorHAnsi" w:eastAsiaTheme="minorEastAsia" w:hAnsiTheme="minorHAnsi" w:cstheme="minorBidi"/>
              <w:noProof/>
            </w:rPr>
          </w:pPr>
          <w:hyperlink w:anchor="_Toc23176819" w:history="1">
            <w:r w:rsidR="00206FA6" w:rsidRPr="000162CC">
              <w:rPr>
                <w:rStyle w:val="Hyperlink"/>
                <w:noProof/>
              </w:rPr>
              <w:t>Style Attributes</w:t>
            </w:r>
            <w:r w:rsidR="00206FA6">
              <w:rPr>
                <w:noProof/>
                <w:webHidden/>
              </w:rPr>
              <w:tab/>
            </w:r>
            <w:r w:rsidR="00206FA6">
              <w:rPr>
                <w:noProof/>
                <w:webHidden/>
              </w:rPr>
              <w:fldChar w:fldCharType="begin"/>
            </w:r>
            <w:r w:rsidR="00206FA6">
              <w:rPr>
                <w:noProof/>
                <w:webHidden/>
              </w:rPr>
              <w:instrText xml:space="preserve"> PAGEREF _Toc23176819 \h </w:instrText>
            </w:r>
            <w:r w:rsidR="00206FA6">
              <w:rPr>
                <w:noProof/>
                <w:webHidden/>
              </w:rPr>
            </w:r>
            <w:r w:rsidR="00206FA6">
              <w:rPr>
                <w:noProof/>
                <w:webHidden/>
              </w:rPr>
              <w:fldChar w:fldCharType="separate"/>
            </w:r>
            <w:r w:rsidR="00206FA6">
              <w:rPr>
                <w:noProof/>
                <w:webHidden/>
              </w:rPr>
              <w:t>13</w:t>
            </w:r>
            <w:r w:rsidR="00206FA6">
              <w:rPr>
                <w:noProof/>
                <w:webHidden/>
              </w:rPr>
              <w:fldChar w:fldCharType="end"/>
            </w:r>
          </w:hyperlink>
        </w:p>
        <w:p w14:paraId="147D6DE1" w14:textId="59A4AD49" w:rsidR="00206FA6" w:rsidRDefault="00376152">
          <w:pPr>
            <w:pStyle w:val="TOC2"/>
            <w:tabs>
              <w:tab w:val="right" w:leader="dot" w:pos="9350"/>
            </w:tabs>
            <w:rPr>
              <w:rFonts w:asciiTheme="minorHAnsi" w:eastAsiaTheme="minorEastAsia" w:hAnsiTheme="minorHAnsi" w:cstheme="minorBidi"/>
              <w:noProof/>
            </w:rPr>
          </w:pPr>
          <w:hyperlink w:anchor="_Toc23176820" w:history="1">
            <w:r w:rsidR="00206FA6" w:rsidRPr="000162CC">
              <w:rPr>
                <w:rStyle w:val="Hyperlink"/>
                <w:noProof/>
              </w:rPr>
              <w:t>Sounds Needed</w:t>
            </w:r>
            <w:r w:rsidR="00206FA6">
              <w:rPr>
                <w:noProof/>
                <w:webHidden/>
              </w:rPr>
              <w:tab/>
            </w:r>
            <w:r w:rsidR="00206FA6">
              <w:rPr>
                <w:noProof/>
                <w:webHidden/>
              </w:rPr>
              <w:fldChar w:fldCharType="begin"/>
            </w:r>
            <w:r w:rsidR="00206FA6">
              <w:rPr>
                <w:noProof/>
                <w:webHidden/>
              </w:rPr>
              <w:instrText xml:space="preserve"> PAGEREF _Toc23176820 \h </w:instrText>
            </w:r>
            <w:r w:rsidR="00206FA6">
              <w:rPr>
                <w:noProof/>
                <w:webHidden/>
              </w:rPr>
            </w:r>
            <w:r w:rsidR="00206FA6">
              <w:rPr>
                <w:noProof/>
                <w:webHidden/>
              </w:rPr>
              <w:fldChar w:fldCharType="separate"/>
            </w:r>
            <w:r w:rsidR="00206FA6">
              <w:rPr>
                <w:noProof/>
                <w:webHidden/>
              </w:rPr>
              <w:t>13</w:t>
            </w:r>
            <w:r w:rsidR="00206FA6">
              <w:rPr>
                <w:noProof/>
                <w:webHidden/>
              </w:rPr>
              <w:fldChar w:fldCharType="end"/>
            </w:r>
          </w:hyperlink>
        </w:p>
        <w:p w14:paraId="2AECFA06" w14:textId="24B33B27" w:rsidR="00206FA6" w:rsidRDefault="00376152">
          <w:pPr>
            <w:pStyle w:val="TOC2"/>
            <w:tabs>
              <w:tab w:val="right" w:leader="dot" w:pos="9350"/>
            </w:tabs>
            <w:rPr>
              <w:rFonts w:asciiTheme="minorHAnsi" w:eastAsiaTheme="minorEastAsia" w:hAnsiTheme="minorHAnsi" w:cstheme="minorBidi"/>
              <w:noProof/>
            </w:rPr>
          </w:pPr>
          <w:hyperlink w:anchor="_Toc23176821" w:history="1">
            <w:r w:rsidR="00206FA6" w:rsidRPr="000162CC">
              <w:rPr>
                <w:rStyle w:val="Hyperlink"/>
                <w:noProof/>
              </w:rPr>
              <w:t>Music Needed</w:t>
            </w:r>
            <w:r w:rsidR="00206FA6">
              <w:rPr>
                <w:noProof/>
                <w:webHidden/>
              </w:rPr>
              <w:tab/>
            </w:r>
            <w:r w:rsidR="00206FA6">
              <w:rPr>
                <w:noProof/>
                <w:webHidden/>
              </w:rPr>
              <w:fldChar w:fldCharType="begin"/>
            </w:r>
            <w:r w:rsidR="00206FA6">
              <w:rPr>
                <w:noProof/>
                <w:webHidden/>
              </w:rPr>
              <w:instrText xml:space="preserve"> PAGEREF _Toc23176821 \h </w:instrText>
            </w:r>
            <w:r w:rsidR="00206FA6">
              <w:rPr>
                <w:noProof/>
                <w:webHidden/>
              </w:rPr>
            </w:r>
            <w:r w:rsidR="00206FA6">
              <w:rPr>
                <w:noProof/>
                <w:webHidden/>
              </w:rPr>
              <w:fldChar w:fldCharType="separate"/>
            </w:r>
            <w:r w:rsidR="00206FA6">
              <w:rPr>
                <w:noProof/>
                <w:webHidden/>
              </w:rPr>
              <w:t>14</w:t>
            </w:r>
            <w:r w:rsidR="00206FA6">
              <w:rPr>
                <w:noProof/>
                <w:webHidden/>
              </w:rPr>
              <w:fldChar w:fldCharType="end"/>
            </w:r>
          </w:hyperlink>
        </w:p>
        <w:p w14:paraId="6040953D" w14:textId="5DF342F1" w:rsidR="00206FA6" w:rsidRDefault="00376152">
          <w:pPr>
            <w:pStyle w:val="TOC1"/>
            <w:tabs>
              <w:tab w:val="right" w:leader="dot" w:pos="9350"/>
            </w:tabs>
            <w:rPr>
              <w:rFonts w:asciiTheme="minorHAnsi" w:eastAsiaTheme="minorEastAsia" w:hAnsiTheme="minorHAnsi" w:cstheme="minorBidi"/>
              <w:noProof/>
            </w:rPr>
          </w:pPr>
          <w:hyperlink w:anchor="_Toc23176822" w:history="1">
            <w:r w:rsidR="00206FA6" w:rsidRPr="000162CC">
              <w:rPr>
                <w:rStyle w:val="Hyperlink"/>
                <w:noProof/>
              </w:rPr>
              <w:t>Schedule</w:t>
            </w:r>
            <w:r w:rsidR="00206FA6">
              <w:rPr>
                <w:noProof/>
                <w:webHidden/>
              </w:rPr>
              <w:tab/>
            </w:r>
            <w:r w:rsidR="00206FA6">
              <w:rPr>
                <w:noProof/>
                <w:webHidden/>
              </w:rPr>
              <w:fldChar w:fldCharType="begin"/>
            </w:r>
            <w:r w:rsidR="00206FA6">
              <w:rPr>
                <w:noProof/>
                <w:webHidden/>
              </w:rPr>
              <w:instrText xml:space="preserve"> PAGEREF _Toc23176822 \h </w:instrText>
            </w:r>
            <w:r w:rsidR="00206FA6">
              <w:rPr>
                <w:noProof/>
                <w:webHidden/>
              </w:rPr>
            </w:r>
            <w:r w:rsidR="00206FA6">
              <w:rPr>
                <w:noProof/>
                <w:webHidden/>
              </w:rPr>
              <w:fldChar w:fldCharType="separate"/>
            </w:r>
            <w:r w:rsidR="00206FA6">
              <w:rPr>
                <w:noProof/>
                <w:webHidden/>
              </w:rPr>
              <w:t>15</w:t>
            </w:r>
            <w:r w:rsidR="00206FA6">
              <w:rPr>
                <w:noProof/>
                <w:webHidden/>
              </w:rPr>
              <w:fldChar w:fldCharType="end"/>
            </w:r>
          </w:hyperlink>
        </w:p>
        <w:p w14:paraId="28AA35EE" w14:textId="63E10746" w:rsidR="00206FA6" w:rsidRDefault="00376152">
          <w:pPr>
            <w:pStyle w:val="TOC2"/>
            <w:tabs>
              <w:tab w:val="right" w:leader="dot" w:pos="9350"/>
            </w:tabs>
            <w:rPr>
              <w:rFonts w:asciiTheme="minorHAnsi" w:eastAsiaTheme="minorEastAsia" w:hAnsiTheme="minorHAnsi" w:cstheme="minorBidi"/>
              <w:noProof/>
            </w:rPr>
          </w:pPr>
          <w:hyperlink w:anchor="_Toc23176823" w:history="1">
            <w:r w:rsidR="00206FA6" w:rsidRPr="000162CC">
              <w:rPr>
                <w:rStyle w:val="Hyperlink"/>
                <w:noProof/>
              </w:rPr>
              <w:t>Development Timeline</w:t>
            </w:r>
            <w:r w:rsidR="00206FA6">
              <w:rPr>
                <w:noProof/>
                <w:webHidden/>
              </w:rPr>
              <w:tab/>
            </w:r>
            <w:r w:rsidR="00206FA6">
              <w:rPr>
                <w:noProof/>
                <w:webHidden/>
              </w:rPr>
              <w:fldChar w:fldCharType="begin"/>
            </w:r>
            <w:r w:rsidR="00206FA6">
              <w:rPr>
                <w:noProof/>
                <w:webHidden/>
              </w:rPr>
              <w:instrText xml:space="preserve"> PAGEREF _Toc23176823 \h </w:instrText>
            </w:r>
            <w:r w:rsidR="00206FA6">
              <w:rPr>
                <w:noProof/>
                <w:webHidden/>
              </w:rPr>
            </w:r>
            <w:r w:rsidR="00206FA6">
              <w:rPr>
                <w:noProof/>
                <w:webHidden/>
              </w:rPr>
              <w:fldChar w:fldCharType="separate"/>
            </w:r>
            <w:r w:rsidR="00206FA6">
              <w:rPr>
                <w:noProof/>
                <w:webHidden/>
              </w:rPr>
              <w:t>15</w:t>
            </w:r>
            <w:r w:rsidR="00206FA6">
              <w:rPr>
                <w:noProof/>
                <w:webHidden/>
              </w:rPr>
              <w:fldChar w:fldCharType="end"/>
            </w:r>
          </w:hyperlink>
        </w:p>
        <w:p w14:paraId="24E3AD1A" w14:textId="524FE135" w:rsidR="00206FA6" w:rsidRDefault="00376152">
          <w:pPr>
            <w:pStyle w:val="TOC1"/>
            <w:tabs>
              <w:tab w:val="right" w:leader="dot" w:pos="9350"/>
            </w:tabs>
            <w:rPr>
              <w:rFonts w:asciiTheme="minorHAnsi" w:eastAsiaTheme="minorEastAsia" w:hAnsiTheme="minorHAnsi" w:cstheme="minorBidi"/>
              <w:noProof/>
            </w:rPr>
          </w:pPr>
          <w:hyperlink w:anchor="_Toc23176824" w:history="1">
            <w:r w:rsidR="00206FA6" w:rsidRPr="000162CC">
              <w:rPr>
                <w:rStyle w:val="Hyperlink"/>
                <w:noProof/>
              </w:rPr>
              <w:t>Playtesting</w:t>
            </w:r>
            <w:r w:rsidR="00206FA6">
              <w:rPr>
                <w:noProof/>
                <w:webHidden/>
              </w:rPr>
              <w:tab/>
            </w:r>
            <w:r w:rsidR="00206FA6">
              <w:rPr>
                <w:noProof/>
                <w:webHidden/>
              </w:rPr>
              <w:fldChar w:fldCharType="begin"/>
            </w:r>
            <w:r w:rsidR="00206FA6">
              <w:rPr>
                <w:noProof/>
                <w:webHidden/>
              </w:rPr>
              <w:instrText xml:space="preserve"> PAGEREF _Toc23176824 \h </w:instrText>
            </w:r>
            <w:r w:rsidR="00206FA6">
              <w:rPr>
                <w:noProof/>
                <w:webHidden/>
              </w:rPr>
            </w:r>
            <w:r w:rsidR="00206FA6">
              <w:rPr>
                <w:noProof/>
                <w:webHidden/>
              </w:rPr>
              <w:fldChar w:fldCharType="separate"/>
            </w:r>
            <w:r w:rsidR="00206FA6">
              <w:rPr>
                <w:noProof/>
                <w:webHidden/>
              </w:rPr>
              <w:t>18</w:t>
            </w:r>
            <w:r w:rsidR="00206FA6">
              <w:rPr>
                <w:noProof/>
                <w:webHidden/>
              </w:rPr>
              <w:fldChar w:fldCharType="end"/>
            </w:r>
          </w:hyperlink>
        </w:p>
        <w:p w14:paraId="4D74766B" w14:textId="5EE097F5" w:rsidR="00206FA6" w:rsidRDefault="00376152">
          <w:pPr>
            <w:pStyle w:val="TOC2"/>
            <w:tabs>
              <w:tab w:val="right" w:leader="dot" w:pos="9350"/>
            </w:tabs>
            <w:rPr>
              <w:rFonts w:asciiTheme="minorHAnsi" w:eastAsiaTheme="minorEastAsia" w:hAnsiTheme="minorHAnsi" w:cstheme="minorBidi"/>
              <w:noProof/>
            </w:rPr>
          </w:pPr>
          <w:hyperlink w:anchor="_Toc23176825" w:history="1">
            <w:r w:rsidR="00206FA6" w:rsidRPr="000162CC">
              <w:rPr>
                <w:rStyle w:val="Hyperlink"/>
                <w:noProof/>
              </w:rPr>
              <w:t>Test Strategy and Goals</w:t>
            </w:r>
            <w:r w:rsidR="00206FA6">
              <w:rPr>
                <w:noProof/>
                <w:webHidden/>
              </w:rPr>
              <w:tab/>
            </w:r>
            <w:r w:rsidR="00206FA6">
              <w:rPr>
                <w:noProof/>
                <w:webHidden/>
              </w:rPr>
              <w:fldChar w:fldCharType="begin"/>
            </w:r>
            <w:r w:rsidR="00206FA6">
              <w:rPr>
                <w:noProof/>
                <w:webHidden/>
              </w:rPr>
              <w:instrText xml:space="preserve"> PAGEREF _Toc23176825 \h </w:instrText>
            </w:r>
            <w:r w:rsidR="00206FA6">
              <w:rPr>
                <w:noProof/>
                <w:webHidden/>
              </w:rPr>
            </w:r>
            <w:r w:rsidR="00206FA6">
              <w:rPr>
                <w:noProof/>
                <w:webHidden/>
              </w:rPr>
              <w:fldChar w:fldCharType="separate"/>
            </w:r>
            <w:r w:rsidR="00206FA6">
              <w:rPr>
                <w:noProof/>
                <w:webHidden/>
              </w:rPr>
              <w:t>18</w:t>
            </w:r>
            <w:r w:rsidR="00206FA6">
              <w:rPr>
                <w:noProof/>
                <w:webHidden/>
              </w:rPr>
              <w:fldChar w:fldCharType="end"/>
            </w:r>
          </w:hyperlink>
        </w:p>
        <w:p w14:paraId="07EFB4A7" w14:textId="2D7F5C46" w:rsidR="00206FA6" w:rsidRDefault="00376152">
          <w:pPr>
            <w:pStyle w:val="TOC2"/>
            <w:tabs>
              <w:tab w:val="right" w:leader="dot" w:pos="9350"/>
            </w:tabs>
            <w:rPr>
              <w:rFonts w:asciiTheme="minorHAnsi" w:eastAsiaTheme="minorEastAsia" w:hAnsiTheme="minorHAnsi" w:cstheme="minorBidi"/>
              <w:noProof/>
            </w:rPr>
          </w:pPr>
          <w:hyperlink w:anchor="_Toc23176826" w:history="1">
            <w:r w:rsidR="00206FA6" w:rsidRPr="000162CC">
              <w:rPr>
                <w:rStyle w:val="Hyperlink"/>
                <w:noProof/>
              </w:rPr>
              <w:t>Playtest Notes</w:t>
            </w:r>
            <w:r w:rsidR="00206FA6">
              <w:rPr>
                <w:noProof/>
                <w:webHidden/>
              </w:rPr>
              <w:tab/>
            </w:r>
            <w:r w:rsidR="00206FA6">
              <w:rPr>
                <w:noProof/>
                <w:webHidden/>
              </w:rPr>
              <w:fldChar w:fldCharType="begin"/>
            </w:r>
            <w:r w:rsidR="00206FA6">
              <w:rPr>
                <w:noProof/>
                <w:webHidden/>
              </w:rPr>
              <w:instrText xml:space="preserve"> PAGEREF _Toc23176826 \h </w:instrText>
            </w:r>
            <w:r w:rsidR="00206FA6">
              <w:rPr>
                <w:noProof/>
                <w:webHidden/>
              </w:rPr>
            </w:r>
            <w:r w:rsidR="00206FA6">
              <w:rPr>
                <w:noProof/>
                <w:webHidden/>
              </w:rPr>
              <w:fldChar w:fldCharType="separate"/>
            </w:r>
            <w:r w:rsidR="00206FA6">
              <w:rPr>
                <w:noProof/>
                <w:webHidden/>
              </w:rPr>
              <w:t>18</w:t>
            </w:r>
            <w:r w:rsidR="00206FA6">
              <w:rPr>
                <w:noProof/>
                <w:webHidden/>
              </w:rPr>
              <w:fldChar w:fldCharType="end"/>
            </w:r>
          </w:hyperlink>
        </w:p>
        <w:p w14:paraId="11F20C9D" w14:textId="54645369" w:rsidR="00206FA6" w:rsidRDefault="00376152">
          <w:pPr>
            <w:pStyle w:val="TOC1"/>
            <w:tabs>
              <w:tab w:val="right" w:leader="dot" w:pos="9350"/>
            </w:tabs>
            <w:rPr>
              <w:rFonts w:asciiTheme="minorHAnsi" w:eastAsiaTheme="minorEastAsia" w:hAnsiTheme="minorHAnsi" w:cstheme="minorBidi"/>
              <w:noProof/>
            </w:rPr>
          </w:pPr>
          <w:hyperlink w:anchor="_Toc23176827" w:history="1">
            <w:r w:rsidR="00206FA6" w:rsidRPr="000162CC">
              <w:rPr>
                <w:rStyle w:val="Hyperlink"/>
                <w:noProof/>
              </w:rPr>
              <w:t>Roles/Credits</w:t>
            </w:r>
            <w:r w:rsidR="00206FA6">
              <w:rPr>
                <w:noProof/>
                <w:webHidden/>
              </w:rPr>
              <w:tab/>
            </w:r>
            <w:r w:rsidR="00206FA6">
              <w:rPr>
                <w:noProof/>
                <w:webHidden/>
              </w:rPr>
              <w:fldChar w:fldCharType="begin"/>
            </w:r>
            <w:r w:rsidR="00206FA6">
              <w:rPr>
                <w:noProof/>
                <w:webHidden/>
              </w:rPr>
              <w:instrText xml:space="preserve"> PAGEREF _Toc23176827 \h </w:instrText>
            </w:r>
            <w:r w:rsidR="00206FA6">
              <w:rPr>
                <w:noProof/>
                <w:webHidden/>
              </w:rPr>
            </w:r>
            <w:r w:rsidR="00206FA6">
              <w:rPr>
                <w:noProof/>
                <w:webHidden/>
              </w:rPr>
              <w:fldChar w:fldCharType="separate"/>
            </w:r>
            <w:r w:rsidR="00206FA6">
              <w:rPr>
                <w:noProof/>
                <w:webHidden/>
              </w:rPr>
              <w:t>19</w:t>
            </w:r>
            <w:r w:rsidR="00206FA6">
              <w:rPr>
                <w:noProof/>
                <w:webHidden/>
              </w:rPr>
              <w:fldChar w:fldCharType="end"/>
            </w:r>
          </w:hyperlink>
        </w:p>
        <w:p w14:paraId="7C2B2B58" w14:textId="7D5A851E" w:rsidR="00A70FAA" w:rsidRDefault="00A70FAA">
          <w:r>
            <w:rPr>
              <w:b/>
              <w:bCs/>
              <w:noProof/>
            </w:rPr>
            <w:fldChar w:fldCharType="end"/>
          </w:r>
        </w:p>
      </w:sdtContent>
    </w:sdt>
    <w:p w14:paraId="00000022" w14:textId="77777777" w:rsidR="00D40681" w:rsidRDefault="00220E7D">
      <w:r>
        <w:br w:type="page"/>
      </w:r>
    </w:p>
    <w:p w14:paraId="00000023" w14:textId="77777777" w:rsidR="00D40681" w:rsidRDefault="00D40681"/>
    <w:p w14:paraId="00000025" w14:textId="00BF5E03" w:rsidR="00D40681" w:rsidRDefault="00220E7D" w:rsidP="00A176EA">
      <w:pPr>
        <w:pStyle w:val="Heading1"/>
      </w:pPr>
      <w:bookmarkStart w:id="4" w:name="bookmark=id.2et92p0" w:colFirst="0" w:colLast="0"/>
      <w:bookmarkStart w:id="5" w:name="_Toc23176800"/>
      <w:bookmarkEnd w:id="4"/>
      <w:r>
        <w:t>Game Design</w:t>
      </w:r>
      <w:bookmarkStart w:id="6" w:name="_heading=h.tyjcwt" w:colFirst="0" w:colLast="0"/>
      <w:bookmarkEnd w:id="5"/>
      <w:bookmarkEnd w:id="6"/>
    </w:p>
    <w:p w14:paraId="00000026" w14:textId="77777777" w:rsidR="00D40681" w:rsidRDefault="00220E7D">
      <w:pPr>
        <w:pStyle w:val="Heading2"/>
      </w:pPr>
      <w:bookmarkStart w:id="7" w:name="bookmark=id.3dy6vkm" w:colFirst="0" w:colLast="0"/>
      <w:bookmarkStart w:id="8" w:name="_heading=h.1t3h5sf" w:colFirst="0" w:colLast="0"/>
      <w:bookmarkStart w:id="9" w:name="_Toc23176801"/>
      <w:bookmarkEnd w:id="7"/>
      <w:bookmarkEnd w:id="8"/>
      <w:r>
        <w:t>Summary</w:t>
      </w:r>
      <w:bookmarkEnd w:id="9"/>
    </w:p>
    <w:p w14:paraId="00000027" w14:textId="5288B4AA" w:rsidR="00D40681" w:rsidRDefault="00220E7D">
      <w:pPr>
        <w:ind w:firstLine="720"/>
      </w:pPr>
      <w:r>
        <w:t xml:space="preserve">You are one of </w:t>
      </w:r>
      <w:proofErr w:type="spellStart"/>
      <w:r>
        <w:t>Bright</w:t>
      </w:r>
      <w:r w:rsidR="006E7ACE">
        <w:t>n</w:t>
      </w:r>
      <w:r>
        <w:t>yte’s</w:t>
      </w:r>
      <w:proofErr w:type="spellEnd"/>
      <w:r>
        <w:t xml:space="preserve"> Fire</w:t>
      </w:r>
      <w:r w:rsidR="000924DD">
        <w:t>f</w:t>
      </w:r>
      <w:r>
        <w:t xml:space="preserve">lyters. Your job is to venture into the forest each night, using your </w:t>
      </w:r>
      <w:proofErr w:type="spellStart"/>
      <w:r>
        <w:t>vacu</w:t>
      </w:r>
      <w:proofErr w:type="spellEnd"/>
      <w:r>
        <w:t xml:space="preserve">-lamp to collect fireflies while dodging the shades that seek to steal your light from you. Gathered fireflies will work to keep </w:t>
      </w:r>
      <w:proofErr w:type="spellStart"/>
      <w:r>
        <w:t>Bright</w:t>
      </w:r>
      <w:r w:rsidR="006E7ACE">
        <w:t>n</w:t>
      </w:r>
      <w:r>
        <w:t>yte</w:t>
      </w:r>
      <w:proofErr w:type="spellEnd"/>
      <w:r>
        <w:t xml:space="preserve"> alight during the night, while extra fireflies can be spent to power up your </w:t>
      </w:r>
      <w:proofErr w:type="spellStart"/>
      <w:r>
        <w:t>vacu</w:t>
      </w:r>
      <w:proofErr w:type="spellEnd"/>
      <w:r>
        <w:t>-lamp and collect more fireflies each night.</w:t>
      </w:r>
    </w:p>
    <w:p w14:paraId="00000028" w14:textId="77777777" w:rsidR="00D40681" w:rsidRDefault="00220E7D">
      <w:pPr>
        <w:pStyle w:val="Heading2"/>
      </w:pPr>
      <w:bookmarkStart w:id="10" w:name="bookmark=id.4d34og8" w:colFirst="0" w:colLast="0"/>
      <w:bookmarkStart w:id="11" w:name="_heading=h.2s8eyo1" w:colFirst="0" w:colLast="0"/>
      <w:bookmarkStart w:id="12" w:name="_Toc23176802"/>
      <w:bookmarkEnd w:id="10"/>
      <w:bookmarkEnd w:id="11"/>
      <w:r>
        <w:t>Story</w:t>
      </w:r>
      <w:bookmarkEnd w:id="12"/>
    </w:p>
    <w:p w14:paraId="00000029" w14:textId="0CA883D1" w:rsidR="00D40681" w:rsidRDefault="00220E7D">
      <w:pPr>
        <w:ind w:firstLine="720"/>
      </w:pPr>
      <w:r>
        <w:t xml:space="preserve">Welcome to </w:t>
      </w:r>
      <w:proofErr w:type="spellStart"/>
      <w:r>
        <w:t>Bright</w:t>
      </w:r>
      <w:r w:rsidR="006E7ACE">
        <w:t>n</w:t>
      </w:r>
      <w:r>
        <w:t>yte</w:t>
      </w:r>
      <w:proofErr w:type="spellEnd"/>
      <w:r>
        <w:t xml:space="preserve">, a burgeoning city situated on the edge of Firefly Forest. Here, daily life is a joyous, bustling thing. So long as there is light in the sky, denizens make their livings in a manner of different ways. But, come nighttime, doors </w:t>
      </w:r>
      <w:r w:rsidR="00330968">
        <w:t>lock,</w:t>
      </w:r>
      <w:r>
        <w:t xml:space="preserve"> and shutters slam closed, for it is during the night that the </w:t>
      </w:r>
      <w:r w:rsidR="00026511">
        <w:t>S</w:t>
      </w:r>
      <w:r>
        <w:t xml:space="preserve">hades roam free. Dastardly creatures of little discernible intelligence, </w:t>
      </w:r>
      <w:r w:rsidR="00EA3EB1">
        <w:t>S</w:t>
      </w:r>
      <w:r>
        <w:t xml:space="preserve">hades move through the night with never-ending hunger, feeding on any creature they come across. Unable to stand the pain from any source of light, they roam the land seeking prey without the necessary illumination to protect them. That is why it is of the utmost importance that every night, </w:t>
      </w:r>
      <w:proofErr w:type="spellStart"/>
      <w:r>
        <w:t>Bright</w:t>
      </w:r>
      <w:ins w:id="13" w:author="Arik Stewart" w:date="2019-11-23T17:32:00Z">
        <w:r w:rsidR="007D682F">
          <w:t>n</w:t>
        </w:r>
      </w:ins>
      <w:del w:id="14" w:author="Arik Stewart" w:date="2019-11-23T17:32:00Z">
        <w:r w:rsidDel="007D682F">
          <w:delText>N</w:delText>
        </w:r>
      </w:del>
      <w:r>
        <w:t>yte’s</w:t>
      </w:r>
      <w:proofErr w:type="spellEnd"/>
      <w:r>
        <w:t xml:space="preserve"> firefly-powered lanterns light the streets, protecting the city and its inhabitants from the danger that the shades represent. As one of the city’s newest </w:t>
      </w:r>
      <w:proofErr w:type="spellStart"/>
      <w:r>
        <w:t>Fire</w:t>
      </w:r>
      <w:r w:rsidR="000924DD">
        <w:t>f</w:t>
      </w:r>
      <w:r>
        <w:t>lyters</w:t>
      </w:r>
      <w:proofErr w:type="spellEnd"/>
      <w:r>
        <w:t xml:space="preserve">, it is your job to venture outside the city each night and collect fireflies to bring back and illuminate the city. With your trusty </w:t>
      </w:r>
      <w:proofErr w:type="spellStart"/>
      <w:r>
        <w:t>vacu</w:t>
      </w:r>
      <w:proofErr w:type="spellEnd"/>
      <w:r>
        <w:t xml:space="preserve">-lamp by your side, you must travel deep into the forest, searching for fireflies of varying luminescence. But, beware, the path is not one of safety and comfort. As you travel, forest spiders and shades will lurk in the shadows, waiting for an opportunity to wrench your protective light from you. Make it back </w:t>
      </w:r>
      <w:r w:rsidR="005733DB">
        <w:t xml:space="preserve">unscathed </w:t>
      </w:r>
      <w:r>
        <w:t xml:space="preserve">and the fireflies you’ve collected will prepare </w:t>
      </w:r>
      <w:proofErr w:type="spellStart"/>
      <w:r>
        <w:t>Bright</w:t>
      </w:r>
      <w:ins w:id="15" w:author="Arik Stewart" w:date="2019-11-23T17:32:00Z">
        <w:r w:rsidR="007D682F">
          <w:t>n</w:t>
        </w:r>
      </w:ins>
      <w:del w:id="16" w:author="Arik Stewart" w:date="2019-11-23T17:32:00Z">
        <w:r w:rsidDel="007D682F">
          <w:delText>N</w:delText>
        </w:r>
      </w:del>
      <w:r>
        <w:t>yte’s</w:t>
      </w:r>
      <w:proofErr w:type="spellEnd"/>
      <w:r>
        <w:t xml:space="preserve"> buildings for their next dangerous evening. You are even welcome to keep any extra fireflies that you gather. After all, </w:t>
      </w:r>
      <w:proofErr w:type="spellStart"/>
      <w:r>
        <w:t>vacu</w:t>
      </w:r>
      <w:proofErr w:type="spellEnd"/>
      <w:r>
        <w:t xml:space="preserve">-lamp adjustments go for quite a few fireflies on the </w:t>
      </w:r>
      <w:r w:rsidR="003328C2">
        <w:t xml:space="preserve">local </w:t>
      </w:r>
      <w:r>
        <w:t>market. Best of luck, young Fire</w:t>
      </w:r>
      <w:r w:rsidR="000924DD">
        <w:t>f</w:t>
      </w:r>
      <w:r>
        <w:t>lyter. Please keep in mind, the city is depending on you.</w:t>
      </w:r>
    </w:p>
    <w:p w14:paraId="0000002A" w14:textId="77777777" w:rsidR="00D40681" w:rsidRDefault="00D40681"/>
    <w:p w14:paraId="0000002B" w14:textId="77777777" w:rsidR="00D40681" w:rsidRDefault="00220E7D">
      <w:pPr>
        <w:pStyle w:val="Heading2"/>
      </w:pPr>
      <w:bookmarkStart w:id="17" w:name="bookmark=id.17dp8vu" w:colFirst="0" w:colLast="0"/>
      <w:bookmarkStart w:id="18" w:name="_heading=h.3rdcrjn" w:colFirst="0" w:colLast="0"/>
      <w:bookmarkStart w:id="19" w:name="_Toc23176803"/>
      <w:bookmarkEnd w:id="17"/>
      <w:bookmarkEnd w:id="18"/>
      <w:r>
        <w:t>Gameplay</w:t>
      </w:r>
      <w:bookmarkEnd w:id="19"/>
    </w:p>
    <w:p w14:paraId="0000002C" w14:textId="08B55CBC" w:rsidR="00D40681" w:rsidRDefault="00220E7D">
      <w:r>
        <w:tab/>
      </w:r>
      <w:commentRangeStart w:id="20"/>
      <w:r w:rsidR="00303AE7">
        <w:rPr>
          <w:color w:val="000000"/>
        </w:rPr>
        <w:t xml:space="preserve">This is a 2.5D dodging/collection/upgrade game. </w:t>
      </w:r>
      <w:commentRangeEnd w:id="20"/>
      <w:r w:rsidR="00EF4B86">
        <w:rPr>
          <w:rStyle w:val="CommentReference"/>
        </w:rPr>
        <w:commentReference w:id="20"/>
      </w:r>
      <w:r w:rsidR="00303AE7">
        <w:rPr>
          <w:color w:val="000000"/>
        </w:rPr>
        <w:t xml:space="preserve">There are two zones to this game: forest and city. In the forest, you are working to collect fireflies with your </w:t>
      </w:r>
      <w:proofErr w:type="spellStart"/>
      <w:r w:rsidR="00303AE7">
        <w:rPr>
          <w:color w:val="000000"/>
        </w:rPr>
        <w:t>vacu</w:t>
      </w:r>
      <w:proofErr w:type="spellEnd"/>
      <w:r w:rsidR="00303AE7">
        <w:rPr>
          <w:color w:val="000000"/>
        </w:rPr>
        <w:t>-lamp while simultaneously dodging the shades that attack you</w:t>
      </w:r>
      <w:r w:rsidR="00330968">
        <w:rPr>
          <w:color w:val="000000"/>
        </w:rPr>
        <w:t xml:space="preserve">. </w:t>
      </w:r>
      <w:r w:rsidR="00303AE7">
        <w:rPr>
          <w:color w:val="000000"/>
        </w:rPr>
        <w:t xml:space="preserve">The </w:t>
      </w:r>
      <w:del w:id="21" w:author="Arik Stewart" w:date="2019-11-23T17:33:00Z">
        <w:r w:rsidR="00303AE7" w:rsidDel="000B4A47">
          <w:rPr>
            <w:color w:val="000000"/>
          </w:rPr>
          <w:delText>amount</w:delText>
        </w:r>
      </w:del>
      <w:ins w:id="22" w:author="Arik Stewart" w:date="2019-11-23T17:33:00Z">
        <w:r w:rsidR="000B4A47">
          <w:rPr>
            <w:color w:val="000000"/>
          </w:rPr>
          <w:t>number</w:t>
        </w:r>
      </w:ins>
      <w:r w:rsidR="00303AE7">
        <w:rPr>
          <w:color w:val="000000"/>
        </w:rPr>
        <w:t xml:space="preserve"> of fireflies in your inventory will determine how far around you that you can see.</w:t>
      </w:r>
      <w:r w:rsidR="00330968">
        <w:rPr>
          <w:color w:val="000000"/>
        </w:rPr>
        <w:t xml:space="preserve"> </w:t>
      </w:r>
      <w:r w:rsidR="00303AE7">
        <w:rPr>
          <w:color w:val="000000"/>
        </w:rPr>
        <w:t xml:space="preserve">The layout of the forest is in concentric rings, with further rings from the center (the city) holding better value fireflies as well as more shades. Each night that you step out into the forest, your firefly goal will be based around a </w:t>
      </w:r>
      <w:proofErr w:type="gramStart"/>
      <w:r w:rsidR="00303AE7">
        <w:rPr>
          <w:color w:val="000000"/>
        </w:rPr>
        <w:t>particular city</w:t>
      </w:r>
      <w:proofErr w:type="gramEnd"/>
      <w:r w:rsidR="00303AE7">
        <w:rPr>
          <w:color w:val="000000"/>
        </w:rPr>
        <w:t xml:space="preserve"> building that you seek to light, with any fireflies over your building goal going into your wallet. In the city, you can approach </w:t>
      </w:r>
      <w:r w:rsidR="00424348">
        <w:rPr>
          <w:color w:val="000000"/>
        </w:rPr>
        <w:t xml:space="preserve">the </w:t>
      </w:r>
      <w:r w:rsidR="00557E84">
        <w:rPr>
          <w:color w:val="000000"/>
        </w:rPr>
        <w:t xml:space="preserve">upgrade </w:t>
      </w:r>
      <w:r w:rsidR="00303AE7">
        <w:rPr>
          <w:color w:val="000000"/>
        </w:rPr>
        <w:t xml:space="preserve">stall to upgrade different aspects of your character, whether that be </w:t>
      </w:r>
      <w:proofErr w:type="spellStart"/>
      <w:r w:rsidR="00303AE7">
        <w:rPr>
          <w:color w:val="000000"/>
        </w:rPr>
        <w:t>vacu</w:t>
      </w:r>
      <w:proofErr w:type="spellEnd"/>
      <w:r w:rsidR="00303AE7">
        <w:rPr>
          <w:color w:val="000000"/>
        </w:rPr>
        <w:t xml:space="preserve">-lamp strength or running speed. These upgrades will be purchased with </w:t>
      </w:r>
      <w:r w:rsidR="00303AE7">
        <w:rPr>
          <w:color w:val="000000"/>
        </w:rPr>
        <w:lastRenderedPageBreak/>
        <w:t>the excess fireflies that went into your wallet. Additionally, the city will be the location in which you approach the Fire</w:t>
      </w:r>
      <w:r w:rsidR="000924DD">
        <w:rPr>
          <w:color w:val="000000"/>
        </w:rPr>
        <w:t>f</w:t>
      </w:r>
      <w:r w:rsidR="00303AE7">
        <w:rPr>
          <w:color w:val="000000"/>
        </w:rPr>
        <w:t>lyter chief regarding the next building that you must light. The end goal of the game is to light up the entire city, meaning that the gameplay will consist of back and forth entering the city for upgrades and entering the forest to collect fireflies until such time that all city buildings are well lit.</w:t>
      </w:r>
    </w:p>
    <w:p w14:paraId="0000002D" w14:textId="77777777" w:rsidR="00D40681" w:rsidRDefault="00D40681"/>
    <w:p w14:paraId="0000002E" w14:textId="77777777" w:rsidR="00D40681" w:rsidRDefault="00220E7D">
      <w:pPr>
        <w:pStyle w:val="Heading2"/>
      </w:pPr>
      <w:bookmarkStart w:id="23" w:name="bookmark=id.26in1rg" w:colFirst="0" w:colLast="0"/>
      <w:bookmarkStart w:id="24" w:name="_heading=h.lnxbz9" w:colFirst="0" w:colLast="0"/>
      <w:bookmarkStart w:id="25" w:name="_Toc23176804"/>
      <w:bookmarkEnd w:id="23"/>
      <w:bookmarkEnd w:id="24"/>
      <w:r>
        <w:t>Mindset</w:t>
      </w:r>
      <w:bookmarkEnd w:id="25"/>
    </w:p>
    <w:p w14:paraId="0000002F" w14:textId="11395640" w:rsidR="00D40681" w:rsidRDefault="00220E7D">
      <w:r>
        <w:t xml:space="preserve">The mindset that we will seek to provoke in the player is one of slight unease as well as fear of the unknown. While in the city, music and art style will be brighter and </w:t>
      </w:r>
      <w:r w:rsidR="00D2366A">
        <w:t>calmer</w:t>
      </w:r>
      <w:r>
        <w:t xml:space="preserve">, but in the forest the music and art style will work to hurry the player as their situation becomes progressively urgent. The lack of obvious direction in the forest will also provide an adventurous side to the gameplay. In order to provoke these emotions, we will make use of the game’s sound, art, and mechanics. With sound, environment dependent music as well as haunting sound effects as a result of an action will set the mood. With art, darker colors will be used in the forest to lend the environment a </w:t>
      </w:r>
      <w:del w:id="26" w:author="Arik Stewart" w:date="2019-11-23T17:33:00Z">
        <w:r w:rsidDel="000B4A47">
          <w:delText xml:space="preserve">more </w:delText>
        </w:r>
        <w:r w:rsidR="00CD4A22" w:rsidDel="000B4A47">
          <w:delText>spooky</w:delText>
        </w:r>
      </w:del>
      <w:ins w:id="27" w:author="Arik Stewart" w:date="2019-11-23T17:33:00Z">
        <w:r w:rsidR="000B4A47">
          <w:t>spookier</w:t>
        </w:r>
      </w:ins>
      <w:r w:rsidR="00CD4A22">
        <w:t xml:space="preserve"> </w:t>
      </w:r>
      <w:r>
        <w:t xml:space="preserve">look, while brighter colors in the city will make the player feel a bit </w:t>
      </w:r>
      <w:r w:rsidR="007F3607">
        <w:t>safer</w:t>
      </w:r>
      <w:r>
        <w:t>. As for mechanics, two specific ones will be most important in affecting player mindset: AI response to nearby player and limited field of view based on fireflies in inventory. Both shades reacting to attack you when you near them and a limited field of view will make the player feel rushed and afraid.</w:t>
      </w:r>
    </w:p>
    <w:p w14:paraId="00000030" w14:textId="77777777" w:rsidR="00D40681" w:rsidRDefault="00220E7D">
      <w:r>
        <w:br w:type="page"/>
      </w:r>
    </w:p>
    <w:p w14:paraId="00000031" w14:textId="77777777" w:rsidR="00D40681" w:rsidRDefault="00D40681"/>
    <w:p w14:paraId="00000032" w14:textId="77777777" w:rsidR="00D40681" w:rsidRDefault="00220E7D" w:rsidP="00A176EA">
      <w:pPr>
        <w:pStyle w:val="Heading1"/>
        <w:rPr>
          <w:rFonts w:ascii="Georgia" w:eastAsia="Georgia" w:hAnsi="Georgia" w:cs="Georgia"/>
          <w:i/>
          <w:color w:val="666666"/>
          <w:sz w:val="48"/>
          <w:szCs w:val="48"/>
        </w:rPr>
      </w:pPr>
      <w:bookmarkStart w:id="28" w:name="bookmark=id.35nkun2" w:colFirst="0" w:colLast="0"/>
      <w:bookmarkStart w:id="29" w:name="_Toc23176805"/>
      <w:bookmarkEnd w:id="28"/>
      <w:r>
        <w:t>Technical</w:t>
      </w:r>
      <w:bookmarkEnd w:id="29"/>
    </w:p>
    <w:p w14:paraId="00000033" w14:textId="77777777" w:rsidR="00D40681" w:rsidRDefault="00220E7D">
      <w:pPr>
        <w:pStyle w:val="Heading2"/>
      </w:pPr>
      <w:bookmarkStart w:id="30" w:name="bookmark=id.44sinio" w:colFirst="0" w:colLast="0"/>
      <w:bookmarkStart w:id="31" w:name="_heading=h.2jxsxqh" w:colFirst="0" w:colLast="0"/>
      <w:bookmarkStart w:id="32" w:name="_Toc23176806"/>
      <w:bookmarkEnd w:id="30"/>
      <w:bookmarkEnd w:id="31"/>
      <w:r>
        <w:t>Screens</w:t>
      </w:r>
      <w:bookmarkEnd w:id="32"/>
    </w:p>
    <w:p w14:paraId="00000034" w14:textId="77777777" w:rsidR="00D40681" w:rsidRDefault="00220E7D">
      <w:pPr>
        <w:numPr>
          <w:ilvl w:val="0"/>
          <w:numId w:val="8"/>
        </w:numPr>
      </w:pPr>
      <w:r>
        <w:t>Title Screen</w:t>
      </w:r>
    </w:p>
    <w:p w14:paraId="00000035" w14:textId="77777777" w:rsidR="00D40681" w:rsidRDefault="00220E7D">
      <w:pPr>
        <w:numPr>
          <w:ilvl w:val="1"/>
          <w:numId w:val="8"/>
        </w:numPr>
      </w:pPr>
      <w:r>
        <w:t>Play</w:t>
      </w:r>
    </w:p>
    <w:p w14:paraId="00000036" w14:textId="77777777" w:rsidR="00D40681" w:rsidRDefault="00220E7D">
      <w:pPr>
        <w:numPr>
          <w:ilvl w:val="2"/>
          <w:numId w:val="8"/>
        </w:numPr>
      </w:pPr>
      <w:r>
        <w:t>Save Select</w:t>
      </w:r>
    </w:p>
    <w:p w14:paraId="00000037" w14:textId="77777777" w:rsidR="00D40681" w:rsidRDefault="00220E7D">
      <w:pPr>
        <w:numPr>
          <w:ilvl w:val="1"/>
          <w:numId w:val="8"/>
        </w:numPr>
      </w:pPr>
      <w:r>
        <w:t>Options</w:t>
      </w:r>
    </w:p>
    <w:p w14:paraId="00000038" w14:textId="77777777" w:rsidR="00D40681" w:rsidRDefault="00220E7D">
      <w:pPr>
        <w:numPr>
          <w:ilvl w:val="1"/>
          <w:numId w:val="8"/>
        </w:numPr>
      </w:pPr>
      <w:r>
        <w:t>Credits</w:t>
      </w:r>
    </w:p>
    <w:p w14:paraId="00000039" w14:textId="77777777" w:rsidR="00D40681" w:rsidRDefault="00220E7D">
      <w:pPr>
        <w:numPr>
          <w:ilvl w:val="1"/>
          <w:numId w:val="8"/>
        </w:numPr>
      </w:pPr>
      <w:r>
        <w:t>Exit</w:t>
      </w:r>
    </w:p>
    <w:p w14:paraId="0000003A" w14:textId="77777777" w:rsidR="00D40681" w:rsidRDefault="00220E7D">
      <w:pPr>
        <w:numPr>
          <w:ilvl w:val="0"/>
          <w:numId w:val="8"/>
        </w:numPr>
      </w:pPr>
      <w:r>
        <w:t>Game</w:t>
      </w:r>
    </w:p>
    <w:p w14:paraId="0000003B" w14:textId="77777777" w:rsidR="00D40681" w:rsidRDefault="00220E7D">
      <w:pPr>
        <w:numPr>
          <w:ilvl w:val="1"/>
          <w:numId w:val="8"/>
        </w:numPr>
      </w:pPr>
      <w:r>
        <w:t>Forest</w:t>
      </w:r>
    </w:p>
    <w:p w14:paraId="0000003C" w14:textId="77777777" w:rsidR="00D40681" w:rsidRDefault="00220E7D">
      <w:pPr>
        <w:numPr>
          <w:ilvl w:val="2"/>
          <w:numId w:val="8"/>
        </w:numPr>
      </w:pPr>
      <w:r>
        <w:t>Forest Floor</w:t>
      </w:r>
    </w:p>
    <w:p w14:paraId="0000003D" w14:textId="77777777" w:rsidR="00D40681" w:rsidRDefault="00220E7D">
      <w:pPr>
        <w:numPr>
          <w:ilvl w:val="2"/>
          <w:numId w:val="8"/>
        </w:numPr>
      </w:pPr>
      <w:r>
        <w:t>Post-Level Scoring</w:t>
      </w:r>
    </w:p>
    <w:p w14:paraId="0000003E" w14:textId="77777777" w:rsidR="00D40681" w:rsidRDefault="00220E7D">
      <w:pPr>
        <w:numPr>
          <w:ilvl w:val="1"/>
          <w:numId w:val="8"/>
        </w:numPr>
      </w:pPr>
      <w:r>
        <w:t>City</w:t>
      </w:r>
    </w:p>
    <w:p w14:paraId="0000003F" w14:textId="77777777" w:rsidR="00D40681" w:rsidRDefault="00220E7D">
      <w:pPr>
        <w:numPr>
          <w:ilvl w:val="2"/>
          <w:numId w:val="8"/>
        </w:numPr>
      </w:pPr>
      <w:r>
        <w:t>Street</w:t>
      </w:r>
    </w:p>
    <w:p w14:paraId="00000043" w14:textId="784AEE3D" w:rsidR="00D40681" w:rsidRDefault="005F7143">
      <w:pPr>
        <w:numPr>
          <w:ilvl w:val="2"/>
          <w:numId w:val="8"/>
        </w:numPr>
      </w:pPr>
      <w:r>
        <w:t>Upgrade Stall</w:t>
      </w:r>
    </w:p>
    <w:p w14:paraId="00000044" w14:textId="77777777" w:rsidR="00D40681" w:rsidRDefault="00220E7D">
      <w:pPr>
        <w:numPr>
          <w:ilvl w:val="2"/>
          <w:numId w:val="8"/>
        </w:numPr>
      </w:pPr>
      <w:r>
        <w:t>Building Goal Description (Mayor’s Office)</w:t>
      </w:r>
    </w:p>
    <w:p w14:paraId="00000045" w14:textId="77777777" w:rsidR="00D40681" w:rsidRDefault="00220E7D">
      <w:pPr>
        <w:pStyle w:val="Heading2"/>
      </w:pPr>
      <w:bookmarkStart w:id="33" w:name="bookmark=id.z337ya" w:colFirst="0" w:colLast="0"/>
      <w:bookmarkStart w:id="34" w:name="_heading=h.3j2qqm3" w:colFirst="0" w:colLast="0"/>
      <w:bookmarkStart w:id="35" w:name="_Toc23176807"/>
      <w:bookmarkEnd w:id="33"/>
      <w:bookmarkEnd w:id="34"/>
      <w:r>
        <w:t>Controls</w:t>
      </w:r>
      <w:bookmarkEnd w:id="35"/>
    </w:p>
    <w:p w14:paraId="00000046" w14:textId="77777777" w:rsidR="00D40681" w:rsidRDefault="00D40681"/>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38"/>
        <w:gridCol w:w="1337"/>
        <w:gridCol w:w="1337"/>
        <w:gridCol w:w="1337"/>
        <w:gridCol w:w="1337"/>
        <w:gridCol w:w="1337"/>
        <w:gridCol w:w="1337"/>
      </w:tblGrid>
      <w:tr w:rsidR="00D40681" w14:paraId="24B6E644" w14:textId="77777777">
        <w:tc>
          <w:tcPr>
            <w:tcW w:w="1337" w:type="dxa"/>
            <w:shd w:val="clear" w:color="auto" w:fill="auto"/>
            <w:tcMar>
              <w:top w:w="100" w:type="dxa"/>
              <w:left w:w="100" w:type="dxa"/>
              <w:bottom w:w="100" w:type="dxa"/>
              <w:right w:w="100" w:type="dxa"/>
            </w:tcMar>
          </w:tcPr>
          <w:p w14:paraId="00000047" w14:textId="77777777" w:rsidR="00D40681" w:rsidRDefault="00220E7D">
            <w:pPr>
              <w:widowControl w:val="0"/>
              <w:pBdr>
                <w:top w:val="nil"/>
                <w:left w:val="nil"/>
                <w:bottom w:val="nil"/>
                <w:right w:val="nil"/>
                <w:between w:val="nil"/>
              </w:pBdr>
              <w:spacing w:line="240" w:lineRule="auto"/>
              <w:jc w:val="center"/>
              <w:rPr>
                <w:b/>
              </w:rPr>
            </w:pPr>
            <w:r>
              <w:rPr>
                <w:b/>
              </w:rPr>
              <w:t>Walk</w:t>
            </w:r>
          </w:p>
        </w:tc>
        <w:tc>
          <w:tcPr>
            <w:tcW w:w="1337" w:type="dxa"/>
            <w:shd w:val="clear" w:color="auto" w:fill="auto"/>
            <w:tcMar>
              <w:top w:w="100" w:type="dxa"/>
              <w:left w:w="100" w:type="dxa"/>
              <w:bottom w:w="100" w:type="dxa"/>
              <w:right w:w="100" w:type="dxa"/>
            </w:tcMar>
          </w:tcPr>
          <w:p w14:paraId="00000048" w14:textId="77777777" w:rsidR="00D40681" w:rsidRDefault="00220E7D">
            <w:pPr>
              <w:widowControl w:val="0"/>
              <w:pBdr>
                <w:top w:val="nil"/>
                <w:left w:val="nil"/>
                <w:bottom w:val="nil"/>
                <w:right w:val="nil"/>
                <w:between w:val="nil"/>
              </w:pBdr>
              <w:spacing w:line="240" w:lineRule="auto"/>
              <w:jc w:val="center"/>
              <w:rPr>
                <w:b/>
              </w:rPr>
            </w:pPr>
            <w:r>
              <w:rPr>
                <w:b/>
              </w:rPr>
              <w:t xml:space="preserve">Activate </w:t>
            </w:r>
            <w:proofErr w:type="spellStart"/>
            <w:r>
              <w:rPr>
                <w:b/>
              </w:rPr>
              <w:t>vacu</w:t>
            </w:r>
            <w:proofErr w:type="spellEnd"/>
            <w:r>
              <w:rPr>
                <w:b/>
              </w:rPr>
              <w:t>-lamp</w:t>
            </w:r>
          </w:p>
        </w:tc>
        <w:tc>
          <w:tcPr>
            <w:tcW w:w="1337" w:type="dxa"/>
            <w:shd w:val="clear" w:color="auto" w:fill="auto"/>
            <w:tcMar>
              <w:top w:w="100" w:type="dxa"/>
              <w:left w:w="100" w:type="dxa"/>
              <w:bottom w:w="100" w:type="dxa"/>
              <w:right w:w="100" w:type="dxa"/>
            </w:tcMar>
          </w:tcPr>
          <w:p w14:paraId="00000049" w14:textId="77777777" w:rsidR="00D40681" w:rsidRDefault="00220E7D">
            <w:pPr>
              <w:widowControl w:val="0"/>
              <w:pBdr>
                <w:top w:val="nil"/>
                <w:left w:val="nil"/>
                <w:bottom w:val="nil"/>
                <w:right w:val="nil"/>
                <w:between w:val="nil"/>
              </w:pBdr>
              <w:spacing w:line="240" w:lineRule="auto"/>
              <w:jc w:val="center"/>
              <w:rPr>
                <w:b/>
              </w:rPr>
            </w:pPr>
            <w:r>
              <w:rPr>
                <w:b/>
              </w:rPr>
              <w:t xml:space="preserve">Aim </w:t>
            </w:r>
            <w:proofErr w:type="spellStart"/>
            <w:r>
              <w:rPr>
                <w:b/>
              </w:rPr>
              <w:t>vacu</w:t>
            </w:r>
            <w:proofErr w:type="spellEnd"/>
            <w:r>
              <w:rPr>
                <w:b/>
              </w:rPr>
              <w:t>-lamp</w:t>
            </w:r>
          </w:p>
        </w:tc>
        <w:tc>
          <w:tcPr>
            <w:tcW w:w="1337" w:type="dxa"/>
            <w:shd w:val="clear" w:color="auto" w:fill="auto"/>
            <w:tcMar>
              <w:top w:w="100" w:type="dxa"/>
              <w:left w:w="100" w:type="dxa"/>
              <w:bottom w:w="100" w:type="dxa"/>
              <w:right w:w="100" w:type="dxa"/>
            </w:tcMar>
          </w:tcPr>
          <w:p w14:paraId="0000004A" w14:textId="77777777" w:rsidR="00D40681" w:rsidRDefault="00220E7D">
            <w:pPr>
              <w:widowControl w:val="0"/>
              <w:pBdr>
                <w:top w:val="nil"/>
                <w:left w:val="nil"/>
                <w:bottom w:val="nil"/>
                <w:right w:val="nil"/>
                <w:between w:val="nil"/>
              </w:pBdr>
              <w:spacing w:line="240" w:lineRule="auto"/>
              <w:jc w:val="center"/>
              <w:rPr>
                <w:b/>
              </w:rPr>
            </w:pPr>
            <w:r>
              <w:rPr>
                <w:b/>
              </w:rPr>
              <w:t>Interact</w:t>
            </w:r>
          </w:p>
        </w:tc>
        <w:tc>
          <w:tcPr>
            <w:tcW w:w="1337" w:type="dxa"/>
            <w:shd w:val="clear" w:color="auto" w:fill="auto"/>
            <w:tcMar>
              <w:top w:w="100" w:type="dxa"/>
              <w:left w:w="100" w:type="dxa"/>
              <w:bottom w:w="100" w:type="dxa"/>
              <w:right w:w="100" w:type="dxa"/>
            </w:tcMar>
          </w:tcPr>
          <w:p w14:paraId="0000004B" w14:textId="77777777" w:rsidR="00D40681" w:rsidRDefault="00220E7D">
            <w:pPr>
              <w:widowControl w:val="0"/>
              <w:pBdr>
                <w:top w:val="nil"/>
                <w:left w:val="nil"/>
                <w:bottom w:val="nil"/>
                <w:right w:val="nil"/>
                <w:between w:val="nil"/>
              </w:pBdr>
              <w:spacing w:line="240" w:lineRule="auto"/>
              <w:jc w:val="center"/>
              <w:rPr>
                <w:b/>
              </w:rPr>
            </w:pPr>
            <w:r>
              <w:rPr>
                <w:b/>
              </w:rPr>
              <w:t>Select</w:t>
            </w:r>
          </w:p>
        </w:tc>
        <w:tc>
          <w:tcPr>
            <w:tcW w:w="1337" w:type="dxa"/>
            <w:shd w:val="clear" w:color="auto" w:fill="auto"/>
            <w:tcMar>
              <w:top w:w="100" w:type="dxa"/>
              <w:left w:w="100" w:type="dxa"/>
              <w:bottom w:w="100" w:type="dxa"/>
              <w:right w:w="100" w:type="dxa"/>
            </w:tcMar>
          </w:tcPr>
          <w:p w14:paraId="0000004C" w14:textId="77777777" w:rsidR="00D40681" w:rsidRDefault="00220E7D">
            <w:pPr>
              <w:widowControl w:val="0"/>
              <w:pBdr>
                <w:top w:val="nil"/>
                <w:left w:val="nil"/>
                <w:bottom w:val="nil"/>
                <w:right w:val="nil"/>
                <w:between w:val="nil"/>
              </w:pBdr>
              <w:spacing w:line="240" w:lineRule="auto"/>
              <w:jc w:val="center"/>
              <w:rPr>
                <w:b/>
              </w:rPr>
            </w:pPr>
            <w:r>
              <w:rPr>
                <w:b/>
              </w:rPr>
              <w:t>Activate ability</w:t>
            </w:r>
          </w:p>
        </w:tc>
        <w:tc>
          <w:tcPr>
            <w:tcW w:w="1337" w:type="dxa"/>
            <w:shd w:val="clear" w:color="auto" w:fill="auto"/>
            <w:tcMar>
              <w:top w:w="100" w:type="dxa"/>
              <w:left w:w="100" w:type="dxa"/>
              <w:bottom w:w="100" w:type="dxa"/>
              <w:right w:w="100" w:type="dxa"/>
            </w:tcMar>
          </w:tcPr>
          <w:p w14:paraId="0000004D" w14:textId="77777777" w:rsidR="00D40681" w:rsidRDefault="00220E7D">
            <w:pPr>
              <w:widowControl w:val="0"/>
              <w:pBdr>
                <w:top w:val="nil"/>
                <w:left w:val="nil"/>
                <w:bottom w:val="nil"/>
                <w:right w:val="nil"/>
                <w:between w:val="nil"/>
              </w:pBdr>
              <w:spacing w:line="240" w:lineRule="auto"/>
              <w:jc w:val="center"/>
              <w:rPr>
                <w:b/>
              </w:rPr>
            </w:pPr>
            <w:r>
              <w:rPr>
                <w:b/>
              </w:rPr>
              <w:t>Pause game</w:t>
            </w:r>
          </w:p>
        </w:tc>
      </w:tr>
      <w:tr w:rsidR="00D40681" w14:paraId="17AC7421" w14:textId="77777777">
        <w:tc>
          <w:tcPr>
            <w:tcW w:w="1337" w:type="dxa"/>
            <w:shd w:val="clear" w:color="auto" w:fill="auto"/>
            <w:tcMar>
              <w:top w:w="100" w:type="dxa"/>
              <w:left w:w="100" w:type="dxa"/>
              <w:bottom w:w="100" w:type="dxa"/>
              <w:right w:w="100" w:type="dxa"/>
            </w:tcMar>
          </w:tcPr>
          <w:p w14:paraId="0000004E" w14:textId="77777777" w:rsidR="00D40681" w:rsidRDefault="00220E7D">
            <w:pPr>
              <w:widowControl w:val="0"/>
              <w:pBdr>
                <w:top w:val="nil"/>
                <w:left w:val="nil"/>
                <w:bottom w:val="nil"/>
                <w:right w:val="nil"/>
                <w:between w:val="nil"/>
              </w:pBdr>
              <w:spacing w:line="240" w:lineRule="auto"/>
              <w:jc w:val="center"/>
            </w:pPr>
            <w:r>
              <w:t>WASD</w:t>
            </w:r>
          </w:p>
        </w:tc>
        <w:tc>
          <w:tcPr>
            <w:tcW w:w="1337" w:type="dxa"/>
            <w:shd w:val="clear" w:color="auto" w:fill="auto"/>
            <w:tcMar>
              <w:top w:w="100" w:type="dxa"/>
              <w:left w:w="100" w:type="dxa"/>
              <w:bottom w:w="100" w:type="dxa"/>
              <w:right w:w="100" w:type="dxa"/>
            </w:tcMar>
          </w:tcPr>
          <w:p w14:paraId="0000004F" w14:textId="77777777" w:rsidR="00D40681" w:rsidRDefault="00220E7D">
            <w:pPr>
              <w:widowControl w:val="0"/>
              <w:pBdr>
                <w:top w:val="nil"/>
                <w:left w:val="nil"/>
                <w:bottom w:val="nil"/>
                <w:right w:val="nil"/>
                <w:between w:val="nil"/>
              </w:pBdr>
              <w:spacing w:line="240" w:lineRule="auto"/>
              <w:jc w:val="center"/>
            </w:pPr>
            <w:r>
              <w:t>Left mouse click</w:t>
            </w:r>
          </w:p>
        </w:tc>
        <w:tc>
          <w:tcPr>
            <w:tcW w:w="1337" w:type="dxa"/>
            <w:shd w:val="clear" w:color="auto" w:fill="auto"/>
            <w:tcMar>
              <w:top w:w="100" w:type="dxa"/>
              <w:left w:w="100" w:type="dxa"/>
              <w:bottom w:w="100" w:type="dxa"/>
              <w:right w:w="100" w:type="dxa"/>
            </w:tcMar>
          </w:tcPr>
          <w:p w14:paraId="00000050" w14:textId="77777777" w:rsidR="00D40681" w:rsidRDefault="00220E7D">
            <w:pPr>
              <w:widowControl w:val="0"/>
              <w:pBdr>
                <w:top w:val="nil"/>
                <w:left w:val="nil"/>
                <w:bottom w:val="nil"/>
                <w:right w:val="nil"/>
                <w:between w:val="nil"/>
              </w:pBdr>
              <w:spacing w:line="240" w:lineRule="auto"/>
              <w:jc w:val="center"/>
            </w:pPr>
            <w:r>
              <w:t>Mouse movement</w:t>
            </w:r>
          </w:p>
        </w:tc>
        <w:tc>
          <w:tcPr>
            <w:tcW w:w="1337" w:type="dxa"/>
            <w:shd w:val="clear" w:color="auto" w:fill="auto"/>
            <w:tcMar>
              <w:top w:w="100" w:type="dxa"/>
              <w:left w:w="100" w:type="dxa"/>
              <w:bottom w:w="100" w:type="dxa"/>
              <w:right w:w="100" w:type="dxa"/>
            </w:tcMar>
          </w:tcPr>
          <w:p w14:paraId="00000051" w14:textId="77777777" w:rsidR="00D40681" w:rsidRDefault="00220E7D">
            <w:pPr>
              <w:widowControl w:val="0"/>
              <w:pBdr>
                <w:top w:val="nil"/>
                <w:left w:val="nil"/>
                <w:bottom w:val="nil"/>
                <w:right w:val="nil"/>
                <w:between w:val="nil"/>
              </w:pBdr>
              <w:spacing w:line="240" w:lineRule="auto"/>
              <w:jc w:val="center"/>
            </w:pPr>
            <w:r>
              <w:t>E</w:t>
            </w:r>
          </w:p>
        </w:tc>
        <w:tc>
          <w:tcPr>
            <w:tcW w:w="1337" w:type="dxa"/>
            <w:shd w:val="clear" w:color="auto" w:fill="auto"/>
            <w:tcMar>
              <w:top w:w="100" w:type="dxa"/>
              <w:left w:w="100" w:type="dxa"/>
              <w:bottom w:w="100" w:type="dxa"/>
              <w:right w:w="100" w:type="dxa"/>
            </w:tcMar>
          </w:tcPr>
          <w:p w14:paraId="00000052" w14:textId="77777777" w:rsidR="00D40681" w:rsidRDefault="00220E7D">
            <w:pPr>
              <w:widowControl w:val="0"/>
              <w:pBdr>
                <w:top w:val="nil"/>
                <w:left w:val="nil"/>
                <w:bottom w:val="nil"/>
                <w:right w:val="nil"/>
                <w:between w:val="nil"/>
              </w:pBdr>
              <w:spacing w:line="240" w:lineRule="auto"/>
              <w:jc w:val="center"/>
            </w:pPr>
            <w:r>
              <w:t>Space</w:t>
            </w:r>
          </w:p>
        </w:tc>
        <w:tc>
          <w:tcPr>
            <w:tcW w:w="1337" w:type="dxa"/>
            <w:shd w:val="clear" w:color="auto" w:fill="auto"/>
            <w:tcMar>
              <w:top w:w="100" w:type="dxa"/>
              <w:left w:w="100" w:type="dxa"/>
              <w:bottom w:w="100" w:type="dxa"/>
              <w:right w:w="100" w:type="dxa"/>
            </w:tcMar>
          </w:tcPr>
          <w:p w14:paraId="00000053" w14:textId="77777777" w:rsidR="00D40681" w:rsidRDefault="00220E7D">
            <w:pPr>
              <w:widowControl w:val="0"/>
              <w:pBdr>
                <w:top w:val="nil"/>
                <w:left w:val="nil"/>
                <w:bottom w:val="nil"/>
                <w:right w:val="nil"/>
                <w:between w:val="nil"/>
              </w:pBdr>
              <w:spacing w:line="240" w:lineRule="auto"/>
              <w:jc w:val="center"/>
            </w:pPr>
            <w:r>
              <w:t>Q</w:t>
            </w:r>
          </w:p>
        </w:tc>
        <w:tc>
          <w:tcPr>
            <w:tcW w:w="1337" w:type="dxa"/>
            <w:shd w:val="clear" w:color="auto" w:fill="auto"/>
            <w:tcMar>
              <w:top w:w="100" w:type="dxa"/>
              <w:left w:w="100" w:type="dxa"/>
              <w:bottom w:w="100" w:type="dxa"/>
              <w:right w:w="100" w:type="dxa"/>
            </w:tcMar>
          </w:tcPr>
          <w:p w14:paraId="00000054" w14:textId="77777777" w:rsidR="00D40681" w:rsidRDefault="00220E7D">
            <w:pPr>
              <w:widowControl w:val="0"/>
              <w:pBdr>
                <w:top w:val="nil"/>
                <w:left w:val="nil"/>
                <w:bottom w:val="nil"/>
                <w:right w:val="nil"/>
                <w:between w:val="nil"/>
              </w:pBdr>
              <w:spacing w:line="240" w:lineRule="auto"/>
              <w:jc w:val="center"/>
            </w:pPr>
            <w:r>
              <w:t>Esc/P</w:t>
            </w:r>
          </w:p>
        </w:tc>
      </w:tr>
    </w:tbl>
    <w:p w14:paraId="00000055" w14:textId="77777777" w:rsidR="00D40681" w:rsidRDefault="00D40681"/>
    <w:p w14:paraId="57D776EF" w14:textId="77777777" w:rsidR="008711E4" w:rsidRDefault="00220E7D" w:rsidP="00A176EA">
      <w:pPr>
        <w:pStyle w:val="Heading2"/>
      </w:pPr>
      <w:bookmarkStart w:id="36" w:name="bookmark=id.1y810tw" w:colFirst="0" w:colLast="0"/>
      <w:bookmarkStart w:id="37" w:name="_heading=h.4i7ojhp" w:colFirst="0" w:colLast="0"/>
      <w:bookmarkStart w:id="38" w:name="_Toc23176808"/>
      <w:bookmarkEnd w:id="36"/>
      <w:bookmarkEnd w:id="37"/>
      <w:r>
        <w:t>Mechanics</w:t>
      </w:r>
      <w:bookmarkEnd w:id="38"/>
    </w:p>
    <w:p w14:paraId="2F042205" w14:textId="32112C26" w:rsidR="00844C8D" w:rsidRPr="00844C8D" w:rsidRDefault="00844C8D" w:rsidP="00844C8D">
      <w:pPr>
        <w:numPr>
          <w:ilvl w:val="0"/>
          <w:numId w:val="23"/>
        </w:numPr>
      </w:pPr>
      <w:r w:rsidRPr="00844C8D">
        <w:rPr>
          <w:i/>
          <w:iCs/>
        </w:rPr>
        <w:t>Fireflies</w:t>
      </w:r>
      <w:r w:rsidRPr="00844C8D">
        <w:t xml:space="preserve"> - semi-random movement, avoiding obstacles (can go over rocks, but not trees) </w:t>
      </w:r>
    </w:p>
    <w:p w14:paraId="4C99ECC3" w14:textId="77777777" w:rsidR="00844C8D" w:rsidRPr="00844C8D" w:rsidRDefault="00844C8D" w:rsidP="00844C8D">
      <w:pPr>
        <w:numPr>
          <w:ilvl w:val="0"/>
          <w:numId w:val="23"/>
        </w:numPr>
      </w:pPr>
      <w:r w:rsidRPr="00844C8D">
        <w:rPr>
          <w:i/>
          <w:iCs/>
        </w:rPr>
        <w:t>Firefly Collection</w:t>
      </w:r>
      <w:r w:rsidRPr="00844C8D">
        <w:t xml:space="preserve"> - player must suck up fireflies which spawn randomly in different densities per zone </w:t>
      </w:r>
    </w:p>
    <w:p w14:paraId="481CD19A" w14:textId="65ACE874" w:rsidR="00844C8D" w:rsidRPr="00844C8D" w:rsidRDefault="00844C8D" w:rsidP="00844C8D">
      <w:pPr>
        <w:numPr>
          <w:ilvl w:val="0"/>
          <w:numId w:val="23"/>
        </w:numPr>
      </w:pPr>
      <w:r w:rsidRPr="00844C8D">
        <w:rPr>
          <w:i/>
          <w:iCs/>
        </w:rPr>
        <w:t xml:space="preserve">Spider Eating Fireflies </w:t>
      </w:r>
      <w:r w:rsidRPr="00844C8D">
        <w:t>- player may encounter spiders on the ground or in spider webs</w:t>
      </w:r>
      <w:r w:rsidR="00101823">
        <w:t>. When running into</w:t>
      </w:r>
      <w:r w:rsidRPr="00844C8D">
        <w:t xml:space="preserve"> the spider</w:t>
      </w:r>
      <w:r w:rsidR="003C2A99">
        <w:t>, it</w:t>
      </w:r>
      <w:r w:rsidRPr="00844C8D">
        <w:t xml:space="preserve"> will eat a set number (depending on testing) of the player’s collected fireflies</w:t>
      </w:r>
    </w:p>
    <w:p w14:paraId="14A1D5D8" w14:textId="355E9969" w:rsidR="00844C8D" w:rsidRPr="00844C8D" w:rsidRDefault="00844C8D" w:rsidP="00844C8D">
      <w:pPr>
        <w:numPr>
          <w:ilvl w:val="0"/>
          <w:numId w:val="23"/>
        </w:numPr>
      </w:pPr>
      <w:r w:rsidRPr="00844C8D">
        <w:rPr>
          <w:i/>
          <w:iCs/>
        </w:rPr>
        <w:t xml:space="preserve">Equipment Upgrades </w:t>
      </w:r>
      <w:r w:rsidRPr="00844C8D">
        <w:t>- Player can upgrade various abilities using excess fireflies</w:t>
      </w:r>
    </w:p>
    <w:p w14:paraId="1F956B3B" w14:textId="1669C8AE" w:rsidR="00844C8D" w:rsidRPr="00844C8D" w:rsidRDefault="002F646A" w:rsidP="00844C8D">
      <w:pPr>
        <w:numPr>
          <w:ilvl w:val="0"/>
          <w:numId w:val="23"/>
        </w:numPr>
      </w:pPr>
      <w:r>
        <w:rPr>
          <w:i/>
          <w:iCs/>
        </w:rPr>
        <w:t xml:space="preserve">Level </w:t>
      </w:r>
      <w:r w:rsidR="00844C8D" w:rsidRPr="00844C8D">
        <w:rPr>
          <w:i/>
          <w:iCs/>
        </w:rPr>
        <w:t>Timer:</w:t>
      </w:r>
      <w:r w:rsidR="00844C8D" w:rsidRPr="00844C8D">
        <w:t xml:space="preserve"> Shows the player the amount of time they have left</w:t>
      </w:r>
      <w:r w:rsidR="009D7E8B">
        <w:t xml:space="preserve"> before</w:t>
      </w:r>
      <w:r w:rsidR="00844C8D" w:rsidRPr="00844C8D">
        <w:t xml:space="preserve"> “Shadow hour” </w:t>
      </w:r>
      <w:r w:rsidR="002748F2">
        <w:t xml:space="preserve">begins after a set </w:t>
      </w:r>
      <w:r w:rsidR="00B10031">
        <w:t>amount of time passes</w:t>
      </w:r>
      <w:r w:rsidR="00844C8D" w:rsidRPr="00844C8D">
        <w:t xml:space="preserve">. The player can continue </w:t>
      </w:r>
      <w:proofErr w:type="gramStart"/>
      <w:r w:rsidR="00844C8D" w:rsidRPr="00844C8D">
        <w:t>as long as</w:t>
      </w:r>
      <w:proofErr w:type="gramEnd"/>
      <w:r w:rsidR="00844C8D" w:rsidRPr="00844C8D">
        <w:t xml:space="preserve"> they wish, </w:t>
      </w:r>
      <w:r w:rsidR="00844C8D" w:rsidRPr="00844C8D">
        <w:lastRenderedPageBreak/>
        <w:t>but the game gets harder and harder as progressively more enemies spawn as time goes on.</w:t>
      </w:r>
    </w:p>
    <w:p w14:paraId="423F6CE8" w14:textId="77777777" w:rsidR="00844C8D" w:rsidRPr="00844C8D" w:rsidRDefault="00844C8D" w:rsidP="00844C8D">
      <w:pPr>
        <w:numPr>
          <w:ilvl w:val="0"/>
          <w:numId w:val="23"/>
        </w:numPr>
      </w:pPr>
      <w:r w:rsidRPr="00844C8D">
        <w:rPr>
          <w:i/>
          <w:iCs/>
        </w:rPr>
        <w:t>City</w:t>
      </w:r>
      <w:r w:rsidRPr="00844C8D">
        <w:t xml:space="preserve"> – Upon returning to the city, Buildings light up when filled with fireflies after meeting the given mission requirements by the Fireflyter Chief. The city will serve as a neutral zone in between firefly collections, and will feature different buildings for the player to visit:</w:t>
      </w:r>
    </w:p>
    <w:p w14:paraId="1641DC25" w14:textId="7344817E" w:rsidR="00844C8D" w:rsidRPr="00844C8D" w:rsidRDefault="00844C8D" w:rsidP="00844C8D">
      <w:pPr>
        <w:numPr>
          <w:ilvl w:val="1"/>
          <w:numId w:val="23"/>
        </w:numPr>
      </w:pPr>
      <w:r w:rsidRPr="00844C8D">
        <w:t> </w:t>
      </w:r>
      <w:r w:rsidRPr="00844C8D">
        <w:rPr>
          <w:i/>
          <w:iCs/>
        </w:rPr>
        <w:t xml:space="preserve">Fireflyter Station: </w:t>
      </w:r>
      <w:r w:rsidRPr="00844C8D">
        <w:t>Player can visit this building to find out their next mission and check progress.  </w:t>
      </w:r>
    </w:p>
    <w:p w14:paraId="77A74570" w14:textId="77777777" w:rsidR="00844C8D" w:rsidRPr="00844C8D" w:rsidRDefault="00844C8D" w:rsidP="00844C8D">
      <w:pPr>
        <w:numPr>
          <w:ilvl w:val="1"/>
          <w:numId w:val="23"/>
        </w:numPr>
      </w:pPr>
      <w:r w:rsidRPr="00844C8D">
        <w:rPr>
          <w:i/>
          <w:iCs/>
        </w:rPr>
        <w:t>Upgrade Shop:</w:t>
      </w:r>
      <w:r w:rsidRPr="00844C8D">
        <w:t xml:space="preserve"> Player can visit this building to upgrade their abilities with excess fireflies. </w:t>
      </w:r>
    </w:p>
    <w:p w14:paraId="4C782BAE" w14:textId="77777777" w:rsidR="00844C8D" w:rsidRPr="00844C8D" w:rsidRDefault="00844C8D" w:rsidP="00844C8D">
      <w:pPr>
        <w:numPr>
          <w:ilvl w:val="0"/>
          <w:numId w:val="23"/>
        </w:numPr>
        <w:rPr>
          <w:i/>
          <w:iCs/>
        </w:rPr>
      </w:pPr>
      <w:r w:rsidRPr="00844C8D">
        <w:rPr>
          <w:i/>
          <w:iCs/>
        </w:rPr>
        <w:t>Enemy Attacks</w:t>
      </w:r>
      <w:r w:rsidRPr="00844C8D">
        <w:t xml:space="preserve"> - The player must avoid enemies while returning with their fireflies. Enemies will follow player once they’re in proximity and respond with a different attack pattern based on their type.</w:t>
      </w:r>
    </w:p>
    <w:p w14:paraId="393091F8" w14:textId="77777777" w:rsidR="00844C8D" w:rsidRPr="00844C8D" w:rsidRDefault="00844C8D" w:rsidP="00844C8D">
      <w:pPr>
        <w:numPr>
          <w:ilvl w:val="1"/>
          <w:numId w:val="23"/>
        </w:numPr>
      </w:pPr>
      <w:r w:rsidRPr="00844C8D">
        <w:t>Shade 1: “Lunge” type of attack pattern (coil back, then surge forward.) When the player enters within its range, it will reel back and then linearly launch itself at the player with great speed. In between lunges, there will be a cooldown for a set number of seconds. </w:t>
      </w:r>
    </w:p>
    <w:p w14:paraId="175CB62E" w14:textId="77777777" w:rsidR="00844C8D" w:rsidRPr="00844C8D" w:rsidRDefault="00844C8D" w:rsidP="00844C8D">
      <w:pPr>
        <w:numPr>
          <w:ilvl w:val="1"/>
          <w:numId w:val="23"/>
        </w:numPr>
      </w:pPr>
      <w:r w:rsidRPr="00844C8D">
        <w:t>Shade 2: Will shoot projectiles (only within a set distance of the player)</w:t>
      </w:r>
    </w:p>
    <w:p w14:paraId="5AC5C971" w14:textId="3D8FA9B8" w:rsidR="00844C8D" w:rsidRPr="00844C8D" w:rsidRDefault="00844C8D" w:rsidP="00844C8D">
      <w:pPr>
        <w:numPr>
          <w:ilvl w:val="1"/>
          <w:numId w:val="23"/>
        </w:numPr>
      </w:pPr>
      <w:r w:rsidRPr="00844C8D">
        <w:t>Shade 3: Will chase the player while they are looking awa</w:t>
      </w:r>
      <w:r w:rsidR="00B74403">
        <w:t>y</w:t>
      </w:r>
      <w:r w:rsidRPr="00844C8D">
        <w:t>. This Shade is fast and will stop moving when the player is looking in their direction.</w:t>
      </w:r>
    </w:p>
    <w:p w14:paraId="70CDDFDF" w14:textId="77777777" w:rsidR="00844C8D" w:rsidRPr="00844C8D" w:rsidRDefault="00844C8D" w:rsidP="00844C8D"/>
    <w:p w14:paraId="25125677" w14:textId="6B69BEE8" w:rsidR="00844C8D" w:rsidRPr="00844C8D" w:rsidRDefault="00844C8D" w:rsidP="00844C8D">
      <w:r w:rsidRPr="00844C8D">
        <w:tab/>
        <w:t>Maps are generated from a selection of unique and mutable zones on game start to allow the player the satisfaction of learning the area throughout play. These may be changed via random event but will be mostly static on each save. The city is in the center of this map, with the distance measured in zones defining firefly rarity and spawn rate.</w:t>
      </w:r>
    </w:p>
    <w:p w14:paraId="311A433A" w14:textId="77777777" w:rsidR="00844C8D" w:rsidRDefault="00844C8D"/>
    <w:p w14:paraId="64EBD051" w14:textId="77777777" w:rsidR="002F646A" w:rsidRDefault="002F646A">
      <w:pPr>
        <w:rPr>
          <w:b/>
          <w:sz w:val="28"/>
          <w:szCs w:val="28"/>
        </w:rPr>
      </w:pPr>
      <w:bookmarkStart w:id="39" w:name="_heading=h.2odpj6t6h5t2" w:colFirst="0" w:colLast="0"/>
      <w:bookmarkEnd w:id="39"/>
      <w:r>
        <w:br w:type="page"/>
      </w:r>
    </w:p>
    <w:p w14:paraId="0000005A" w14:textId="11B842EA" w:rsidR="00D40681" w:rsidRDefault="00220E7D">
      <w:pPr>
        <w:pStyle w:val="Heading2"/>
      </w:pPr>
      <w:bookmarkStart w:id="40" w:name="_Toc23176809"/>
      <w:r>
        <w:lastRenderedPageBreak/>
        <w:t>Player Upgrades</w:t>
      </w:r>
      <w:bookmarkStart w:id="41" w:name="bookmark=kix.t81w0x6hpkyw" w:colFirst="0" w:colLast="0"/>
      <w:bookmarkEnd w:id="40"/>
      <w:bookmarkEnd w:id="41"/>
    </w:p>
    <w:p w14:paraId="0000005B" w14:textId="77777777" w:rsidR="00D40681" w:rsidRDefault="00D40681"/>
    <w:p w14:paraId="0000005C" w14:textId="77777777" w:rsidR="00D40681" w:rsidRDefault="00220E7D">
      <w:pPr>
        <w:jc w:val="center"/>
        <w:pPrChange w:id="42" w:author="Arik Stewart" w:date="2019-11-25T16:57:00Z">
          <w:pPr/>
        </w:pPrChange>
      </w:pPr>
      <w:r>
        <w:rPr>
          <w:noProof/>
        </w:rPr>
        <w:drawing>
          <wp:inline distT="114300" distB="114300" distL="114300" distR="114300" wp14:anchorId="36864B23" wp14:editId="72B82042">
            <wp:extent cx="4372472" cy="3263900"/>
            <wp:effectExtent l="0" t="0" r="9525"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372472" cy="3263900"/>
                    </a:xfrm>
                    <a:prstGeom prst="rect">
                      <a:avLst/>
                    </a:prstGeom>
                    <a:ln/>
                  </pic:spPr>
                </pic:pic>
              </a:graphicData>
            </a:graphic>
          </wp:inline>
        </w:drawing>
      </w:r>
    </w:p>
    <w:p w14:paraId="0000005D" w14:textId="69BE2372" w:rsidR="00D40681" w:rsidRDefault="00D40681">
      <w:pPr>
        <w:rPr>
          <w:i/>
        </w:rPr>
      </w:pPr>
    </w:p>
    <w:p w14:paraId="3E62BB75" w14:textId="53B5BE3C" w:rsidR="00F477F2" w:rsidRDefault="00F477F2" w:rsidP="00F477F2">
      <w:pPr>
        <w:pStyle w:val="Heading3"/>
      </w:pPr>
      <w:bookmarkStart w:id="43" w:name="_Toc23176810"/>
      <w:r>
        <w:t>Upgrade Types</w:t>
      </w:r>
      <w:bookmarkEnd w:id="43"/>
    </w:p>
    <w:p w14:paraId="7E4FEA85" w14:textId="77777777" w:rsidR="00CD77FF" w:rsidRPr="00F530D5" w:rsidRDefault="00CD77FF" w:rsidP="00712098"/>
    <w:p w14:paraId="2497D74B" w14:textId="77777777" w:rsidR="00F477F2" w:rsidRDefault="00F477F2" w:rsidP="00F477F2">
      <w:r>
        <w:rPr>
          <w:i/>
          <w:iCs/>
        </w:rPr>
        <w:t>Fireflyter Boots</w:t>
      </w:r>
    </w:p>
    <w:p w14:paraId="42FF753E" w14:textId="3BFE609C" w:rsidR="00F477F2" w:rsidRDefault="00F477F2" w:rsidP="00F477F2">
      <w:r>
        <w:t>Boosts movement speed enabling the player to dodge enemies more easily and to navigate the different forest zones faster. This can allow the player to collect fireflies faster before the timer expires and enemies spawn.</w:t>
      </w:r>
    </w:p>
    <w:p w14:paraId="28CD20CE" w14:textId="77777777" w:rsidR="00F477F2" w:rsidRDefault="00F477F2"/>
    <w:p w14:paraId="5795D25B" w14:textId="77777777" w:rsidR="00F477F2" w:rsidRDefault="00F477F2" w:rsidP="00F477F2">
      <w:proofErr w:type="spellStart"/>
      <w:r>
        <w:rPr>
          <w:i/>
          <w:iCs/>
        </w:rPr>
        <w:t>Vacu</w:t>
      </w:r>
      <w:proofErr w:type="spellEnd"/>
      <w:r>
        <w:rPr>
          <w:i/>
          <w:iCs/>
        </w:rPr>
        <w:t>-Lamp Suction</w:t>
      </w:r>
    </w:p>
    <w:p w14:paraId="7C1853A4" w14:textId="60EF4E25" w:rsidR="00F477F2" w:rsidRDefault="00F477F2" w:rsidP="00F477F2">
      <w:r>
        <w:t xml:space="preserve">Increases the suction strength and distance of the </w:t>
      </w:r>
      <w:proofErr w:type="spellStart"/>
      <w:r>
        <w:t>vacu</w:t>
      </w:r>
      <w:proofErr w:type="spellEnd"/>
      <w:r>
        <w:t xml:space="preserve">-lamp. This enables the player to suck up fireflies from farther away, and to suck up higher-tiered fireflies faster. </w:t>
      </w:r>
    </w:p>
    <w:p w14:paraId="36BB5F08" w14:textId="29B3E2FF" w:rsidR="00F477F2" w:rsidRDefault="00F477F2" w:rsidP="00F477F2">
      <w:pPr>
        <w:rPr>
          <w:i/>
          <w:iCs/>
        </w:rPr>
      </w:pPr>
    </w:p>
    <w:p w14:paraId="751826BA" w14:textId="5DC89690" w:rsidR="00F477F2" w:rsidRDefault="00F477F2" w:rsidP="00F477F2">
      <w:proofErr w:type="spellStart"/>
      <w:r>
        <w:rPr>
          <w:i/>
          <w:iCs/>
        </w:rPr>
        <w:t>Vacu</w:t>
      </w:r>
      <w:proofErr w:type="spellEnd"/>
      <w:r>
        <w:rPr>
          <w:i/>
          <w:iCs/>
        </w:rPr>
        <w:t>-Lamp Tank</w:t>
      </w:r>
    </w:p>
    <w:p w14:paraId="7344EE19" w14:textId="1D78773A" w:rsidR="00F477F2" w:rsidRDefault="00CD77FF" w:rsidP="00F477F2">
      <w:r>
        <w:t xml:space="preserve">Increases the storage capacity of the </w:t>
      </w:r>
      <w:proofErr w:type="spellStart"/>
      <w:r>
        <w:t>vacu</w:t>
      </w:r>
      <w:proofErr w:type="spellEnd"/>
      <w:r>
        <w:t>-lamp, allowing the player to store more fireflies per collection mission. This enables the player to take on larger building missions and provides the player with additional flexibility in losing fireflies to enemies.</w:t>
      </w:r>
    </w:p>
    <w:p w14:paraId="3182B859" w14:textId="7EE704B9" w:rsidR="00CD77FF" w:rsidRDefault="00CD77FF" w:rsidP="00F477F2"/>
    <w:p w14:paraId="7FAD179A" w14:textId="4772D683" w:rsidR="00CD77FF" w:rsidRDefault="00CD77FF" w:rsidP="00F477F2">
      <w:pPr>
        <w:rPr>
          <w:i/>
          <w:iCs/>
        </w:rPr>
      </w:pPr>
      <w:r>
        <w:rPr>
          <w:i/>
          <w:iCs/>
        </w:rPr>
        <w:t>Shade Barrier</w:t>
      </w:r>
    </w:p>
    <w:p w14:paraId="1C170E33" w14:textId="69D7B676" w:rsidR="00CD77FF" w:rsidRDefault="00CD77FF">
      <w:pPr>
        <w:rPr>
          <w:i/>
        </w:rPr>
      </w:pPr>
      <w:r>
        <w:t xml:space="preserve">The Shade Barrier equips the player with top of the line Fireflyter equipment providing a barrier to Shade attacks. </w:t>
      </w:r>
      <w:r w:rsidR="00ED5B1E">
        <w:t>The first upgrade tier provides the initial installation of the equipment and gives a</w:t>
      </w:r>
      <w:r w:rsidR="00080D39">
        <w:t>n</w:t>
      </w:r>
      <w:r w:rsidR="00ED5B1E">
        <w:t xml:space="preserve"> immunity to the first attack from a Shade. The next tiers provide natural damage resistance to Shades following the first attack, reducing the penalty of fireflies lost from each attack.</w:t>
      </w:r>
      <w:bookmarkStart w:id="44" w:name="bookmark=id.2xcytpi" w:colFirst="0" w:colLast="0"/>
      <w:bookmarkEnd w:id="44"/>
      <w:r>
        <w:rPr>
          <w:i/>
        </w:rPr>
        <w:br w:type="page"/>
      </w:r>
    </w:p>
    <w:p w14:paraId="0000005E" w14:textId="5AE4F1A4" w:rsidR="00D40681" w:rsidRDefault="00220E7D" w:rsidP="00A176EA">
      <w:pPr>
        <w:pStyle w:val="Heading1"/>
      </w:pPr>
      <w:bookmarkStart w:id="45" w:name="_Toc23176811"/>
      <w:r>
        <w:lastRenderedPageBreak/>
        <w:t>Level Design</w:t>
      </w:r>
      <w:bookmarkEnd w:id="45"/>
    </w:p>
    <w:p w14:paraId="0000005F" w14:textId="77777777" w:rsidR="00D40681" w:rsidRDefault="00220E7D">
      <w:pPr>
        <w:pStyle w:val="Heading2"/>
      </w:pPr>
      <w:bookmarkStart w:id="46" w:name="bookmark=id.1ci93xb" w:colFirst="0" w:colLast="0"/>
      <w:bookmarkStart w:id="47" w:name="_heading=h.3whwml4" w:colFirst="0" w:colLast="0"/>
      <w:bookmarkStart w:id="48" w:name="_Toc23176812"/>
      <w:bookmarkEnd w:id="46"/>
      <w:bookmarkEnd w:id="47"/>
      <w:r>
        <w:t>Themes</w:t>
      </w:r>
      <w:bookmarkEnd w:id="48"/>
    </w:p>
    <w:p w14:paraId="00000060" w14:textId="77777777" w:rsidR="00D40681" w:rsidRDefault="00220E7D">
      <w:pPr>
        <w:numPr>
          <w:ilvl w:val="0"/>
          <w:numId w:val="13"/>
        </w:numPr>
        <w:ind w:hanging="360"/>
      </w:pPr>
      <w:r>
        <w:t>Town</w:t>
      </w:r>
    </w:p>
    <w:p w14:paraId="00000061" w14:textId="77777777" w:rsidR="00D40681" w:rsidRDefault="00220E7D">
      <w:pPr>
        <w:numPr>
          <w:ilvl w:val="1"/>
          <w:numId w:val="13"/>
        </w:numPr>
        <w:ind w:hanging="360"/>
      </w:pPr>
      <w:r>
        <w:t>Mood</w:t>
      </w:r>
    </w:p>
    <w:p w14:paraId="00000062" w14:textId="11759E82" w:rsidR="00D40681" w:rsidRDefault="00220E7D">
      <w:pPr>
        <w:numPr>
          <w:ilvl w:val="2"/>
          <w:numId w:val="13"/>
        </w:numPr>
        <w:ind w:hanging="360"/>
      </w:pPr>
      <w:r>
        <w:t>Calm, cute, soft, always dus</w:t>
      </w:r>
      <w:r w:rsidR="002854F2">
        <w:t>k</w:t>
      </w:r>
    </w:p>
    <w:p w14:paraId="00000063" w14:textId="77777777" w:rsidR="00D40681" w:rsidRDefault="00220E7D">
      <w:pPr>
        <w:numPr>
          <w:ilvl w:val="1"/>
          <w:numId w:val="13"/>
        </w:numPr>
        <w:ind w:hanging="360"/>
      </w:pPr>
      <w:r>
        <w:t>Objects</w:t>
      </w:r>
    </w:p>
    <w:p w14:paraId="00000064" w14:textId="77777777" w:rsidR="00D40681" w:rsidRDefault="00220E7D">
      <w:pPr>
        <w:numPr>
          <w:ilvl w:val="2"/>
          <w:numId w:val="13"/>
        </w:numPr>
        <w:ind w:hanging="360"/>
      </w:pPr>
      <w:r>
        <w:rPr>
          <w:i/>
        </w:rPr>
        <w:t>Ambient</w:t>
      </w:r>
    </w:p>
    <w:p w14:paraId="00000066" w14:textId="77777777" w:rsidR="00D40681" w:rsidRDefault="00220E7D">
      <w:pPr>
        <w:numPr>
          <w:ilvl w:val="3"/>
          <w:numId w:val="13"/>
        </w:numPr>
        <w:ind w:hanging="360"/>
      </w:pPr>
      <w:r>
        <w:t>Buildings (illuminated and non)</w:t>
      </w:r>
    </w:p>
    <w:p w14:paraId="00000067" w14:textId="4AC2E294" w:rsidR="00D40681" w:rsidRDefault="00220E7D">
      <w:pPr>
        <w:numPr>
          <w:ilvl w:val="3"/>
          <w:numId w:val="13"/>
        </w:numPr>
        <w:ind w:hanging="360"/>
      </w:pPr>
      <w:r>
        <w:t>Lamp posts</w:t>
      </w:r>
    </w:p>
    <w:p w14:paraId="317B2F2B" w14:textId="1AFE075B" w:rsidR="006741FE" w:rsidRDefault="006741FE">
      <w:pPr>
        <w:numPr>
          <w:ilvl w:val="3"/>
          <w:numId w:val="13"/>
        </w:numPr>
        <w:ind w:hanging="360"/>
      </w:pPr>
      <w:r>
        <w:t>Benches</w:t>
      </w:r>
    </w:p>
    <w:p w14:paraId="00000068" w14:textId="77777777" w:rsidR="00D40681" w:rsidRDefault="00220E7D">
      <w:pPr>
        <w:numPr>
          <w:ilvl w:val="2"/>
          <w:numId w:val="13"/>
        </w:numPr>
        <w:ind w:hanging="360"/>
      </w:pPr>
      <w:r>
        <w:rPr>
          <w:i/>
        </w:rPr>
        <w:t>Interactive</w:t>
      </w:r>
    </w:p>
    <w:p w14:paraId="00000069" w14:textId="77777777" w:rsidR="00D40681" w:rsidRDefault="00220E7D">
      <w:pPr>
        <w:numPr>
          <w:ilvl w:val="3"/>
          <w:numId w:val="13"/>
        </w:numPr>
        <w:ind w:hanging="360"/>
      </w:pPr>
      <w:r>
        <w:t>Town Gates</w:t>
      </w:r>
    </w:p>
    <w:p w14:paraId="0000006A" w14:textId="49FD8953" w:rsidR="00D40681" w:rsidRDefault="00220E7D">
      <w:pPr>
        <w:numPr>
          <w:ilvl w:val="3"/>
          <w:numId w:val="13"/>
        </w:numPr>
        <w:ind w:hanging="360"/>
      </w:pPr>
      <w:r>
        <w:t>Fire Chief</w:t>
      </w:r>
      <w:r w:rsidR="005748B1">
        <w:t xml:space="preserve"> &amp;</w:t>
      </w:r>
      <w:r>
        <w:t xml:space="preserve"> Town Mayor</w:t>
      </w:r>
    </w:p>
    <w:p w14:paraId="0000006C" w14:textId="4BF9B281" w:rsidR="00D40681" w:rsidRDefault="00220E7D" w:rsidP="00A176EA">
      <w:pPr>
        <w:numPr>
          <w:ilvl w:val="3"/>
          <w:numId w:val="13"/>
        </w:numPr>
        <w:ind w:hanging="360"/>
      </w:pPr>
      <w:r>
        <w:t xml:space="preserve">Upgrade </w:t>
      </w:r>
      <w:r w:rsidR="005748B1">
        <w:t>Shop</w:t>
      </w:r>
    </w:p>
    <w:p w14:paraId="0000006D" w14:textId="77777777" w:rsidR="00D40681" w:rsidRDefault="00220E7D">
      <w:pPr>
        <w:numPr>
          <w:ilvl w:val="0"/>
          <w:numId w:val="13"/>
        </w:numPr>
        <w:ind w:hanging="360"/>
      </w:pPr>
      <w:r>
        <w:t>Forest</w:t>
      </w:r>
    </w:p>
    <w:p w14:paraId="0000006E" w14:textId="77777777" w:rsidR="00D40681" w:rsidRDefault="00220E7D">
      <w:pPr>
        <w:numPr>
          <w:ilvl w:val="1"/>
          <w:numId w:val="13"/>
        </w:numPr>
        <w:ind w:hanging="360"/>
      </w:pPr>
      <w:r>
        <w:t>Mood</w:t>
      </w:r>
    </w:p>
    <w:p w14:paraId="0000006F" w14:textId="77777777" w:rsidR="00D40681" w:rsidRDefault="00220E7D">
      <w:pPr>
        <w:numPr>
          <w:ilvl w:val="2"/>
          <w:numId w:val="13"/>
        </w:numPr>
        <w:ind w:hanging="360"/>
      </w:pPr>
      <w:r>
        <w:t>Slight unease, dark, urgent, sense of hope (due to the increase in light from firefly collection)</w:t>
      </w:r>
    </w:p>
    <w:p w14:paraId="00000070" w14:textId="77777777" w:rsidR="00D40681" w:rsidRDefault="00220E7D">
      <w:pPr>
        <w:numPr>
          <w:ilvl w:val="1"/>
          <w:numId w:val="13"/>
        </w:numPr>
        <w:ind w:hanging="360"/>
      </w:pPr>
      <w:r>
        <w:t>Objects</w:t>
      </w:r>
    </w:p>
    <w:p w14:paraId="00000071" w14:textId="77777777" w:rsidR="00D40681" w:rsidRDefault="00220E7D">
      <w:pPr>
        <w:numPr>
          <w:ilvl w:val="2"/>
          <w:numId w:val="13"/>
        </w:numPr>
        <w:ind w:hanging="360"/>
      </w:pPr>
      <w:r>
        <w:rPr>
          <w:i/>
        </w:rPr>
        <w:t>Ambient</w:t>
      </w:r>
    </w:p>
    <w:p w14:paraId="04A1FEAC" w14:textId="4B46BAF9" w:rsidR="00620FE4" w:rsidRDefault="00620FE4">
      <w:pPr>
        <w:numPr>
          <w:ilvl w:val="3"/>
          <w:numId w:val="13"/>
        </w:numPr>
        <w:ind w:hanging="360"/>
      </w:pPr>
      <w:r>
        <w:t>Landmarks</w:t>
      </w:r>
    </w:p>
    <w:p w14:paraId="00000072" w14:textId="4541EAAF" w:rsidR="00D40681" w:rsidRDefault="00220E7D">
      <w:pPr>
        <w:numPr>
          <w:ilvl w:val="3"/>
          <w:numId w:val="13"/>
        </w:numPr>
        <w:ind w:hanging="360"/>
      </w:pPr>
      <w:r>
        <w:t>Tree</w:t>
      </w:r>
      <w:r w:rsidR="004C15E1">
        <w:t>s</w:t>
      </w:r>
    </w:p>
    <w:p w14:paraId="00000074" w14:textId="30908E36" w:rsidR="00D40681" w:rsidRDefault="004C15E1">
      <w:pPr>
        <w:numPr>
          <w:ilvl w:val="3"/>
          <w:numId w:val="13"/>
        </w:numPr>
        <w:ind w:hanging="360"/>
      </w:pPr>
      <w:bookmarkStart w:id="49" w:name="_heading=h.2bn6wsx" w:colFirst="0" w:colLast="0"/>
      <w:bookmarkEnd w:id="49"/>
      <w:r>
        <w:t>Mushrooms</w:t>
      </w:r>
    </w:p>
    <w:p w14:paraId="019E7F95" w14:textId="51AFB3D6" w:rsidR="004C15E1" w:rsidRDefault="004C15E1">
      <w:pPr>
        <w:numPr>
          <w:ilvl w:val="3"/>
          <w:numId w:val="13"/>
        </w:numPr>
        <w:ind w:hanging="360"/>
      </w:pPr>
      <w:r>
        <w:t>Snails</w:t>
      </w:r>
    </w:p>
    <w:p w14:paraId="5C92F773" w14:textId="338664FE" w:rsidR="00090CAC" w:rsidRDefault="00090CAC">
      <w:pPr>
        <w:numPr>
          <w:ilvl w:val="3"/>
          <w:numId w:val="13"/>
        </w:numPr>
        <w:ind w:hanging="360"/>
      </w:pPr>
      <w:r>
        <w:t>Grass</w:t>
      </w:r>
    </w:p>
    <w:p w14:paraId="45DD2A55" w14:textId="61F17ED9" w:rsidR="00090CAC" w:rsidRDefault="00090CAC">
      <w:pPr>
        <w:numPr>
          <w:ilvl w:val="3"/>
          <w:numId w:val="13"/>
        </w:numPr>
        <w:ind w:hanging="360"/>
      </w:pPr>
      <w:r>
        <w:t>Flowers</w:t>
      </w:r>
    </w:p>
    <w:p w14:paraId="089C38FB" w14:textId="54170C4C" w:rsidR="00881A48" w:rsidRDefault="00881A48">
      <w:pPr>
        <w:numPr>
          <w:ilvl w:val="3"/>
          <w:numId w:val="13"/>
        </w:numPr>
        <w:ind w:hanging="360"/>
      </w:pPr>
      <w:r>
        <w:t>Tutorial Signs</w:t>
      </w:r>
    </w:p>
    <w:p w14:paraId="00000075" w14:textId="77777777" w:rsidR="00D40681" w:rsidRDefault="00220E7D">
      <w:pPr>
        <w:numPr>
          <w:ilvl w:val="2"/>
          <w:numId w:val="13"/>
        </w:numPr>
        <w:ind w:hanging="360"/>
      </w:pPr>
      <w:r>
        <w:rPr>
          <w:i/>
        </w:rPr>
        <w:t>Interactive</w:t>
      </w:r>
    </w:p>
    <w:p w14:paraId="00000076" w14:textId="77777777" w:rsidR="00D40681" w:rsidRDefault="00220E7D">
      <w:pPr>
        <w:numPr>
          <w:ilvl w:val="3"/>
          <w:numId w:val="13"/>
        </w:numPr>
        <w:ind w:hanging="360"/>
      </w:pPr>
      <w:r>
        <w:t>Fireflies</w:t>
      </w:r>
    </w:p>
    <w:p w14:paraId="2A2079BB" w14:textId="65A3095B" w:rsidR="00684F0B" w:rsidRDefault="00220E7D">
      <w:pPr>
        <w:numPr>
          <w:ilvl w:val="3"/>
          <w:numId w:val="13"/>
        </w:numPr>
        <w:ind w:hanging="360"/>
      </w:pPr>
      <w:r>
        <w:t>Spiders</w:t>
      </w:r>
      <w:r w:rsidR="009912CB">
        <w:t xml:space="preserve"> / Spider Webs</w:t>
      </w:r>
    </w:p>
    <w:p w14:paraId="1E698962" w14:textId="6E1374C9" w:rsidR="00684F0B" w:rsidRDefault="00220E7D">
      <w:pPr>
        <w:numPr>
          <w:ilvl w:val="3"/>
          <w:numId w:val="13"/>
        </w:numPr>
        <w:ind w:hanging="360"/>
      </w:pPr>
      <w:r>
        <w:t>Shades</w:t>
      </w:r>
    </w:p>
    <w:p w14:paraId="6FB5D63D" w14:textId="27F732A4" w:rsidR="00684F0B" w:rsidRDefault="00684F0B" w:rsidP="00B54C19">
      <w:pPr>
        <w:pStyle w:val="Heading2"/>
      </w:pPr>
      <w:bookmarkStart w:id="50" w:name="_Toc23176813"/>
      <w:bookmarkStart w:id="51" w:name="GameMockup"/>
      <w:r>
        <w:lastRenderedPageBreak/>
        <w:t>Game Mockup</w:t>
      </w:r>
      <w:bookmarkEnd w:id="50"/>
    </w:p>
    <w:bookmarkEnd w:id="51"/>
    <w:p w14:paraId="515E7BD8" w14:textId="49D7D1E0" w:rsidR="00684F0B" w:rsidRPr="00684F0B" w:rsidRDefault="00684F0B">
      <w:r>
        <w:rPr>
          <w:noProof/>
        </w:rPr>
        <w:drawing>
          <wp:inline distT="0" distB="0" distL="0" distR="0" wp14:anchorId="41246243" wp14:editId="10E2049E">
            <wp:extent cx="5935980" cy="54787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5478780"/>
                    </a:xfrm>
                    <a:prstGeom prst="rect">
                      <a:avLst/>
                    </a:prstGeom>
                    <a:noFill/>
                    <a:ln>
                      <a:noFill/>
                    </a:ln>
                  </pic:spPr>
                </pic:pic>
              </a:graphicData>
            </a:graphic>
          </wp:inline>
        </w:drawing>
      </w:r>
    </w:p>
    <w:p w14:paraId="0000007B" w14:textId="77777777" w:rsidR="00D40681" w:rsidRDefault="00D40681"/>
    <w:p w14:paraId="0000007C" w14:textId="34F1E9AF" w:rsidR="00D40681" w:rsidRDefault="00220E7D">
      <w:pPr>
        <w:pStyle w:val="Heading2"/>
        <w:rPr>
          <w:i/>
          <w:color w:val="666666"/>
          <w:sz w:val="20"/>
          <w:szCs w:val="20"/>
        </w:rPr>
      </w:pPr>
      <w:bookmarkStart w:id="52" w:name="bookmark=id.qsh70q" w:colFirst="0" w:colLast="0"/>
      <w:bookmarkStart w:id="53" w:name="_heading=h.3as4poj" w:colFirst="0" w:colLast="0"/>
      <w:bookmarkStart w:id="54" w:name="_Toc23176814"/>
      <w:bookmarkEnd w:id="52"/>
      <w:bookmarkEnd w:id="53"/>
      <w:r>
        <w:lastRenderedPageBreak/>
        <w:t>Game Flow</w:t>
      </w:r>
      <w:commentRangeStart w:id="55"/>
      <w:commentRangeStart w:id="56"/>
      <w:commentRangeStart w:id="57"/>
      <w:commentRangeEnd w:id="55"/>
      <w:r w:rsidR="007D3C1E">
        <w:rPr>
          <w:rStyle w:val="CommentReference"/>
          <w:b w:val="0"/>
        </w:rPr>
        <w:commentReference w:id="55"/>
      </w:r>
      <w:commentRangeStart w:id="58"/>
      <w:commentRangeEnd w:id="58"/>
      <w:r w:rsidR="007F31D7">
        <w:rPr>
          <w:rStyle w:val="CommentReference"/>
          <w:b w:val="0"/>
        </w:rPr>
        <w:commentReference w:id="58"/>
      </w:r>
      <w:commentRangeStart w:id="59"/>
      <w:commentRangeEnd w:id="59"/>
      <w:r w:rsidR="007F31D7">
        <w:rPr>
          <w:rStyle w:val="CommentReference"/>
          <w:b w:val="0"/>
        </w:rPr>
        <w:commentReference w:id="59"/>
      </w:r>
      <w:commentRangeEnd w:id="56"/>
      <w:r w:rsidR="007F31D7">
        <w:rPr>
          <w:rStyle w:val="CommentReference"/>
          <w:b w:val="0"/>
        </w:rPr>
        <w:commentReference w:id="56"/>
      </w:r>
      <w:commentRangeStart w:id="60"/>
      <w:commentRangeEnd w:id="60"/>
      <w:r w:rsidR="007F31D7">
        <w:rPr>
          <w:rStyle w:val="CommentReference"/>
          <w:b w:val="0"/>
        </w:rPr>
        <w:commentReference w:id="60"/>
      </w:r>
      <w:commentRangeEnd w:id="57"/>
      <w:r w:rsidR="007F31D7">
        <w:rPr>
          <w:rStyle w:val="CommentReference"/>
          <w:b w:val="0"/>
        </w:rPr>
        <w:commentReference w:id="57"/>
      </w:r>
      <w:bookmarkEnd w:id="54"/>
    </w:p>
    <w:p w14:paraId="0000007D" w14:textId="3F9EB006" w:rsidR="00D40681" w:rsidRDefault="00F73EC6">
      <w:r>
        <w:rPr>
          <w:noProof/>
        </w:rPr>
        <w:drawing>
          <wp:anchor distT="114300" distB="114300" distL="114300" distR="114300" simplePos="0" relativeHeight="251658240" behindDoc="0" locked="0" layoutInCell="1" hidden="0" allowOverlap="1" wp14:anchorId="0A9EAE0E" wp14:editId="38FD49E9">
            <wp:simplePos x="0" y="0"/>
            <wp:positionH relativeFrom="column">
              <wp:posOffset>-289560</wp:posOffset>
            </wp:positionH>
            <wp:positionV relativeFrom="paragraph">
              <wp:posOffset>538480</wp:posOffset>
            </wp:positionV>
            <wp:extent cx="6907530" cy="6645910"/>
            <wp:effectExtent l="0" t="0" r="7620" b="2540"/>
            <wp:wrapTopAndBottom distT="114300" distB="11430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6907530" cy="6645910"/>
                    </a:xfrm>
                    <a:prstGeom prst="rect">
                      <a:avLst/>
                    </a:prstGeom>
                    <a:ln/>
                  </pic:spPr>
                </pic:pic>
              </a:graphicData>
            </a:graphic>
            <wp14:sizeRelV relativeFrom="margin">
              <wp14:pctHeight>0</wp14:pctHeight>
            </wp14:sizeRelV>
          </wp:anchor>
        </w:drawing>
      </w:r>
    </w:p>
    <w:p w14:paraId="0000007F" w14:textId="77777777" w:rsidR="00D40681" w:rsidRDefault="00220E7D">
      <w:bookmarkStart w:id="61" w:name="bookmark=id.1pxezwc" w:colFirst="0" w:colLast="0"/>
      <w:bookmarkEnd w:id="61"/>
      <w:r>
        <w:t>Development</w:t>
      </w:r>
    </w:p>
    <w:p w14:paraId="000000A2" w14:textId="77777777" w:rsidR="00D40681" w:rsidRDefault="00D40681">
      <w:bookmarkStart w:id="62" w:name="_heading=h.49x2ik5" w:colFirst="0" w:colLast="0"/>
      <w:bookmarkEnd w:id="62"/>
    </w:p>
    <w:p w14:paraId="000000AB" w14:textId="00BCF1B4" w:rsidR="00D40681" w:rsidRDefault="00220E7D" w:rsidP="00A176EA">
      <w:pPr>
        <w:pStyle w:val="Heading1"/>
      </w:pPr>
      <w:bookmarkStart w:id="63" w:name="bookmark=id.2p2csry" w:colFirst="0" w:colLast="0"/>
      <w:bookmarkStart w:id="64" w:name="_Toc23176815"/>
      <w:bookmarkEnd w:id="63"/>
      <w:r>
        <w:lastRenderedPageBreak/>
        <w:t>Graphics</w:t>
      </w:r>
      <w:bookmarkStart w:id="65" w:name="_heading=h.147n2zr" w:colFirst="0" w:colLast="0"/>
      <w:bookmarkEnd w:id="64"/>
      <w:bookmarkEnd w:id="65"/>
    </w:p>
    <w:p w14:paraId="000000AC" w14:textId="77777777" w:rsidR="00D40681" w:rsidRDefault="00220E7D">
      <w:pPr>
        <w:pStyle w:val="Heading2"/>
      </w:pPr>
      <w:bookmarkStart w:id="66" w:name="bookmark=id.3o7alnk" w:colFirst="0" w:colLast="0"/>
      <w:bookmarkStart w:id="67" w:name="_heading=h.23ckvvd" w:colFirst="0" w:colLast="0"/>
      <w:bookmarkStart w:id="68" w:name="_Toc23176816"/>
      <w:bookmarkEnd w:id="66"/>
      <w:bookmarkEnd w:id="67"/>
      <w:r>
        <w:t>Style Attributes</w:t>
      </w:r>
      <w:bookmarkEnd w:id="68"/>
    </w:p>
    <w:p w14:paraId="000000AD" w14:textId="77777777" w:rsidR="00D40681" w:rsidRDefault="00D40681">
      <w:pPr>
        <w:ind w:firstLine="720"/>
      </w:pPr>
    </w:p>
    <w:p w14:paraId="000000AE" w14:textId="77777777" w:rsidR="00D40681" w:rsidRDefault="00220E7D">
      <w:pPr>
        <w:ind w:firstLine="720"/>
      </w:pPr>
      <w:r>
        <w:t xml:space="preserve">We will be using a limited palette, including yellow, yellow orange, minimal pink, violet, and blue violet. </w:t>
      </w:r>
    </w:p>
    <w:p w14:paraId="000000AF" w14:textId="77777777" w:rsidR="00D40681" w:rsidRDefault="00376152">
      <w:pPr>
        <w:jc w:val="center"/>
      </w:pPr>
      <w:sdt>
        <w:sdtPr>
          <w:tag w:val="goog_rdk_0"/>
          <w:id w:val="-1276169681"/>
        </w:sdtPr>
        <w:sdtEndPr/>
        <w:sdtContent>
          <w:commentRangeStart w:id="69"/>
        </w:sdtContent>
      </w:sdt>
      <w:r w:rsidR="00220E7D">
        <w:rPr>
          <w:rFonts w:ascii="Times New Roman" w:eastAsia="Times New Roman" w:hAnsi="Times New Roman" w:cs="Times New Roman"/>
          <w:b/>
          <w:noProof/>
          <w:sz w:val="24"/>
          <w:szCs w:val="24"/>
          <w:u w:val="single"/>
        </w:rPr>
        <w:drawing>
          <wp:inline distT="114300" distB="114300" distL="114300" distR="114300" wp14:anchorId="6FDFEB1B" wp14:editId="7C4B4D56">
            <wp:extent cx="5943600" cy="50038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5003800"/>
                    </a:xfrm>
                    <a:prstGeom prst="rect">
                      <a:avLst/>
                    </a:prstGeom>
                    <a:ln/>
                  </pic:spPr>
                </pic:pic>
              </a:graphicData>
            </a:graphic>
          </wp:inline>
        </w:drawing>
      </w:r>
      <w:commentRangeEnd w:id="69"/>
      <w:r w:rsidR="00220E7D">
        <w:commentReference w:id="69"/>
      </w:r>
    </w:p>
    <w:p w14:paraId="000000B0" w14:textId="77777777" w:rsidR="00D40681" w:rsidRDefault="00D40681">
      <w:pPr>
        <w:ind w:firstLine="720"/>
      </w:pPr>
    </w:p>
    <w:p w14:paraId="000000B1" w14:textId="4A41CBBA" w:rsidR="00D40681" w:rsidRDefault="00220E7D">
      <w:pPr>
        <w:ind w:firstLine="720"/>
      </w:pPr>
      <w:r>
        <w:t xml:space="preserve">Character design will use cute, round shape language. References include </w:t>
      </w:r>
      <w:r w:rsidRPr="00A176EA">
        <w:rPr>
          <w:i/>
          <w:iCs/>
        </w:rPr>
        <w:t>Adventure Time</w:t>
      </w:r>
      <w:r>
        <w:t xml:space="preserve"> and </w:t>
      </w:r>
      <w:r w:rsidRPr="00A176EA">
        <w:rPr>
          <w:i/>
          <w:iCs/>
        </w:rPr>
        <w:t xml:space="preserve">Night </w:t>
      </w:r>
      <w:r w:rsidR="007D3C1E" w:rsidRPr="00A176EA">
        <w:rPr>
          <w:i/>
          <w:iCs/>
        </w:rPr>
        <w:t>in</w:t>
      </w:r>
      <w:r w:rsidRPr="00A176EA">
        <w:rPr>
          <w:i/>
          <w:iCs/>
        </w:rPr>
        <w:t xml:space="preserve"> </w:t>
      </w:r>
      <w:r w:rsidR="005B5EDE" w:rsidRPr="00A176EA">
        <w:rPr>
          <w:i/>
          <w:iCs/>
        </w:rPr>
        <w:t>t</w:t>
      </w:r>
      <w:r w:rsidRPr="00A176EA">
        <w:rPr>
          <w:i/>
          <w:iCs/>
        </w:rPr>
        <w:t>he Woods</w:t>
      </w:r>
      <w:r>
        <w:t>. The main character will be an ambiguous gendered blob/</w:t>
      </w:r>
      <w:proofErr w:type="spellStart"/>
      <w:r>
        <w:t>chibi</w:t>
      </w:r>
      <w:proofErr w:type="spellEnd"/>
      <w:r>
        <w:t xml:space="preserve"> style character. They will have a simplistic design, very soft/rounded edges with a firefighter style jacket and hat. The </w:t>
      </w:r>
      <w:proofErr w:type="spellStart"/>
      <w:r>
        <w:t>vacu</w:t>
      </w:r>
      <w:proofErr w:type="spellEnd"/>
      <w:r>
        <w:t xml:space="preserve">-lamp will be round as well (based off </w:t>
      </w:r>
      <w:proofErr w:type="spellStart"/>
      <w:r>
        <w:t>Gigie’s</w:t>
      </w:r>
      <w:proofErr w:type="spellEnd"/>
      <w:r>
        <w:t xml:space="preserve"> design,) with a more organic material for the tube. The fireflies will be depicted as simple circles with an aura of light around them in a few different colors. Characters and objects will have colored outlines (using overlay layers) with cell shading. The environment will have a more angular design, though </w:t>
      </w:r>
      <w:r>
        <w:lastRenderedPageBreak/>
        <w:t>edges will still be rounded. The city will have more round shape language, while the forest will use more triangular/square shape language.</w:t>
      </w:r>
    </w:p>
    <w:p w14:paraId="000000B2" w14:textId="77777777" w:rsidR="00D40681" w:rsidRDefault="00D40681">
      <w:pPr>
        <w:ind w:firstLine="720"/>
      </w:pPr>
    </w:p>
    <w:p w14:paraId="000000B3" w14:textId="77777777" w:rsidR="00D40681" w:rsidRDefault="00220E7D">
      <w:pPr>
        <w:ind w:firstLine="720"/>
      </w:pPr>
      <w:r>
        <w:t xml:space="preserve">The environment will be dark blues and purples, low saturation and soft hues: cool tone colors. The characters and the town will be warm colors, yellows, oranges, and peach/pink tones. Again, low saturation but slightly higher than the environment to create contrast. </w:t>
      </w:r>
    </w:p>
    <w:p w14:paraId="000000B4" w14:textId="77777777" w:rsidR="00D40681" w:rsidRDefault="00D40681">
      <w:pPr>
        <w:ind w:firstLine="720"/>
      </w:pPr>
    </w:p>
    <w:p w14:paraId="000000B5" w14:textId="77777777" w:rsidR="00D40681" w:rsidRDefault="00220E7D">
      <w:pPr>
        <w:ind w:firstLine="720"/>
      </w:pPr>
      <w:r>
        <w:t>We will have simple VFX animations when the player sucks up fireflies and when the player sucks up spiders or gets hit by enemies. There will be alerts on screen when enemies are nearby. When a player approaches an interactable object/building (aside from fireflies/enemies), UI will pop up instructing them to use the interact key.</w:t>
      </w:r>
    </w:p>
    <w:p w14:paraId="000000B6" w14:textId="77777777" w:rsidR="00D40681" w:rsidRDefault="00D40681"/>
    <w:p w14:paraId="000000B9" w14:textId="72359300" w:rsidR="00D40681" w:rsidRDefault="00376152">
      <w:sdt>
        <w:sdtPr>
          <w:tag w:val="goog_rdk_1"/>
          <w:id w:val="-538350894"/>
        </w:sdtPr>
        <w:sdtEndPr/>
        <w:sdtContent>
          <w:commentRangeStart w:id="70"/>
        </w:sdtContent>
      </w:sdt>
      <w:r w:rsidR="00220E7D">
        <w:rPr>
          <w:noProof/>
        </w:rPr>
        <w:drawing>
          <wp:inline distT="114300" distB="114300" distL="114300" distR="114300" wp14:anchorId="6FE2D70C" wp14:editId="6C60DC78">
            <wp:extent cx="1538288" cy="1902919"/>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l="15384" r="38782" b="57451"/>
                    <a:stretch>
                      <a:fillRect/>
                    </a:stretch>
                  </pic:blipFill>
                  <pic:spPr>
                    <a:xfrm>
                      <a:off x="0" y="0"/>
                      <a:ext cx="1538288" cy="1902919"/>
                    </a:xfrm>
                    <a:prstGeom prst="rect">
                      <a:avLst/>
                    </a:prstGeom>
                    <a:ln/>
                  </pic:spPr>
                </pic:pic>
              </a:graphicData>
            </a:graphic>
          </wp:inline>
        </w:drawing>
      </w:r>
      <w:r w:rsidR="00220E7D">
        <w:rPr>
          <w:noProof/>
        </w:rPr>
        <w:drawing>
          <wp:inline distT="114300" distB="114300" distL="114300" distR="114300" wp14:anchorId="5AF6E433" wp14:editId="4C9D5510">
            <wp:extent cx="607541" cy="1404938"/>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26602" t="57227" r="68269" b="20943"/>
                    <a:stretch>
                      <a:fillRect/>
                    </a:stretch>
                  </pic:blipFill>
                  <pic:spPr>
                    <a:xfrm>
                      <a:off x="0" y="0"/>
                      <a:ext cx="607541" cy="1404938"/>
                    </a:xfrm>
                    <a:prstGeom prst="rect">
                      <a:avLst/>
                    </a:prstGeom>
                    <a:ln/>
                  </pic:spPr>
                </pic:pic>
              </a:graphicData>
            </a:graphic>
          </wp:inline>
        </w:drawing>
      </w:r>
      <w:r w:rsidR="00220E7D">
        <w:rPr>
          <w:noProof/>
        </w:rPr>
        <w:drawing>
          <wp:inline distT="114300" distB="114300" distL="114300" distR="114300" wp14:anchorId="4AD52D2A" wp14:editId="6F3282BD">
            <wp:extent cx="1547813" cy="1758652"/>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547813" cy="1758652"/>
                    </a:xfrm>
                    <a:prstGeom prst="rect">
                      <a:avLst/>
                    </a:prstGeom>
                    <a:ln/>
                  </pic:spPr>
                </pic:pic>
              </a:graphicData>
            </a:graphic>
          </wp:inline>
        </w:drawing>
      </w:r>
      <w:r w:rsidR="00220E7D">
        <w:rPr>
          <w:noProof/>
        </w:rPr>
        <w:drawing>
          <wp:inline distT="114300" distB="114300" distL="114300" distR="114300" wp14:anchorId="7FCE8EBB" wp14:editId="3246A8BA">
            <wp:extent cx="995363" cy="1984618"/>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995363" cy="1984618"/>
                    </a:xfrm>
                    <a:prstGeom prst="rect">
                      <a:avLst/>
                    </a:prstGeom>
                    <a:ln/>
                  </pic:spPr>
                </pic:pic>
              </a:graphicData>
            </a:graphic>
          </wp:inline>
        </w:drawing>
      </w:r>
      <w:r w:rsidR="00220E7D">
        <w:rPr>
          <w:noProof/>
        </w:rPr>
        <w:drawing>
          <wp:inline distT="114300" distB="114300" distL="114300" distR="114300" wp14:anchorId="5BC3A6BC" wp14:editId="7BE058DA">
            <wp:extent cx="947738" cy="113728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l="45673" t="57227" r="42948" b="17404"/>
                    <a:stretch>
                      <a:fillRect/>
                    </a:stretch>
                  </pic:blipFill>
                  <pic:spPr>
                    <a:xfrm>
                      <a:off x="0" y="0"/>
                      <a:ext cx="947738" cy="1137285"/>
                    </a:xfrm>
                    <a:prstGeom prst="rect">
                      <a:avLst/>
                    </a:prstGeom>
                    <a:ln/>
                  </pic:spPr>
                </pic:pic>
              </a:graphicData>
            </a:graphic>
          </wp:inline>
        </w:drawing>
      </w:r>
      <w:r w:rsidR="00220E7D">
        <w:br w:type="page"/>
      </w:r>
      <w:commentRangeEnd w:id="70"/>
      <w:r w:rsidR="00220E7D">
        <w:commentReference w:id="70"/>
      </w:r>
    </w:p>
    <w:p w14:paraId="000000BA" w14:textId="7B9BDC08" w:rsidR="00D40681" w:rsidRDefault="00220E7D">
      <w:pPr>
        <w:pStyle w:val="Heading2"/>
      </w:pPr>
      <w:bookmarkStart w:id="71" w:name="bookmark=id.ihv636" w:colFirst="0" w:colLast="0"/>
      <w:bookmarkStart w:id="72" w:name="_heading=h.32hioqz" w:colFirst="0" w:colLast="0"/>
      <w:bookmarkStart w:id="73" w:name="_Toc23176817"/>
      <w:bookmarkEnd w:id="71"/>
      <w:bookmarkEnd w:id="72"/>
      <w:r>
        <w:lastRenderedPageBreak/>
        <w:t>Graphics</w:t>
      </w:r>
      <w:r w:rsidR="00AC398C">
        <w:t xml:space="preserve"> Included</w:t>
      </w:r>
      <w:bookmarkEnd w:id="73"/>
    </w:p>
    <w:p w14:paraId="000000BB" w14:textId="77777777" w:rsidR="00D40681" w:rsidRDefault="00220E7D">
      <w:pPr>
        <w:numPr>
          <w:ilvl w:val="0"/>
          <w:numId w:val="17"/>
        </w:numPr>
        <w:ind w:hanging="360"/>
      </w:pPr>
      <w:r>
        <w:t>Characters</w:t>
      </w:r>
    </w:p>
    <w:p w14:paraId="000000BC" w14:textId="25550DBA" w:rsidR="00D40681" w:rsidRDefault="00220E7D">
      <w:pPr>
        <w:numPr>
          <w:ilvl w:val="1"/>
          <w:numId w:val="17"/>
        </w:numPr>
        <w:ind w:hanging="360"/>
      </w:pPr>
      <w:proofErr w:type="spellStart"/>
      <w:r>
        <w:t>Fire</w:t>
      </w:r>
      <w:r w:rsidR="00E24CD6">
        <w:t>F</w:t>
      </w:r>
      <w:r>
        <w:t>lyters</w:t>
      </w:r>
      <w:proofErr w:type="spellEnd"/>
    </w:p>
    <w:p w14:paraId="000000BD" w14:textId="77777777" w:rsidR="00D40681" w:rsidRDefault="00220E7D">
      <w:pPr>
        <w:numPr>
          <w:ilvl w:val="2"/>
          <w:numId w:val="17"/>
        </w:numPr>
        <w:ind w:hanging="360"/>
      </w:pPr>
      <w:r>
        <w:t>Fireflyter: player (idle, walk, run, jump, take damage vacuum suck)</w:t>
      </w:r>
    </w:p>
    <w:p w14:paraId="000000BE" w14:textId="4AFC64EC" w:rsidR="00D40681" w:rsidRDefault="00220E7D">
      <w:pPr>
        <w:numPr>
          <w:ilvl w:val="2"/>
          <w:numId w:val="17"/>
        </w:numPr>
        <w:ind w:hanging="360"/>
      </w:pPr>
      <w:r>
        <w:t>Fireflyter Chief (idle)</w:t>
      </w:r>
    </w:p>
    <w:p w14:paraId="000000BF" w14:textId="77777777" w:rsidR="00D40681" w:rsidRDefault="00220E7D">
      <w:pPr>
        <w:numPr>
          <w:ilvl w:val="1"/>
          <w:numId w:val="17"/>
        </w:numPr>
        <w:ind w:hanging="360"/>
      </w:pPr>
      <w:r>
        <w:t>Fireflies</w:t>
      </w:r>
    </w:p>
    <w:p w14:paraId="000000C0" w14:textId="4FB88F18" w:rsidR="00D40681" w:rsidRDefault="00220E7D">
      <w:pPr>
        <w:numPr>
          <w:ilvl w:val="2"/>
          <w:numId w:val="17"/>
        </w:numPr>
        <w:ind w:hanging="360"/>
      </w:pPr>
      <w:r>
        <w:t>Normal</w:t>
      </w:r>
    </w:p>
    <w:p w14:paraId="000000C1" w14:textId="765671FE" w:rsidR="00D40681" w:rsidRDefault="00220E7D">
      <w:pPr>
        <w:numPr>
          <w:ilvl w:val="2"/>
          <w:numId w:val="17"/>
        </w:numPr>
        <w:ind w:hanging="360"/>
      </w:pPr>
      <w:r>
        <w:t>Rare</w:t>
      </w:r>
    </w:p>
    <w:p w14:paraId="000000C2" w14:textId="77777777" w:rsidR="00D40681" w:rsidRDefault="00220E7D">
      <w:pPr>
        <w:numPr>
          <w:ilvl w:val="1"/>
          <w:numId w:val="17"/>
        </w:numPr>
        <w:ind w:hanging="360"/>
      </w:pPr>
      <w:r>
        <w:t>Shades</w:t>
      </w:r>
    </w:p>
    <w:p w14:paraId="000000C4" w14:textId="14B4CAC1" w:rsidR="00D40681" w:rsidRDefault="00C51A59">
      <w:pPr>
        <w:numPr>
          <w:ilvl w:val="2"/>
          <w:numId w:val="17"/>
        </w:numPr>
        <w:ind w:hanging="360"/>
      </w:pPr>
      <w:r>
        <w:t>Shade 1 (idle, walking, attacking)</w:t>
      </w:r>
    </w:p>
    <w:p w14:paraId="6A4CE832" w14:textId="5029BB59" w:rsidR="00833680" w:rsidRDefault="00833680">
      <w:pPr>
        <w:numPr>
          <w:ilvl w:val="2"/>
          <w:numId w:val="17"/>
        </w:numPr>
        <w:ind w:hanging="360"/>
      </w:pPr>
      <w:r w:rsidRPr="00833680">
        <w:t>Shade 2(idle, walking, attacking)</w:t>
      </w:r>
    </w:p>
    <w:p w14:paraId="000000C5" w14:textId="746B90C7" w:rsidR="00D40681" w:rsidRDefault="0034017B" w:rsidP="00A176EA">
      <w:pPr>
        <w:numPr>
          <w:ilvl w:val="2"/>
          <w:numId w:val="17"/>
        </w:numPr>
        <w:ind w:hanging="360"/>
      </w:pPr>
      <w:r w:rsidRPr="0034017B">
        <w:t>Shade 3(idle, walking, attacking)</w:t>
      </w:r>
    </w:p>
    <w:p w14:paraId="000000C6" w14:textId="77777777" w:rsidR="00D40681" w:rsidRDefault="00220E7D">
      <w:pPr>
        <w:numPr>
          <w:ilvl w:val="0"/>
          <w:numId w:val="17"/>
        </w:numPr>
        <w:ind w:hanging="360"/>
      </w:pPr>
      <w:r>
        <w:t>Tiles</w:t>
      </w:r>
    </w:p>
    <w:p w14:paraId="000000C7" w14:textId="77777777" w:rsidR="00D40681" w:rsidRDefault="00220E7D">
      <w:pPr>
        <w:numPr>
          <w:ilvl w:val="1"/>
          <w:numId w:val="17"/>
        </w:numPr>
        <w:ind w:hanging="360"/>
      </w:pPr>
      <w:r>
        <w:t>Dirt</w:t>
      </w:r>
    </w:p>
    <w:p w14:paraId="000000C8" w14:textId="5D9E0A71" w:rsidR="00D40681" w:rsidRDefault="00220E7D">
      <w:pPr>
        <w:numPr>
          <w:ilvl w:val="1"/>
          <w:numId w:val="17"/>
        </w:numPr>
        <w:ind w:hanging="360"/>
      </w:pPr>
      <w:r>
        <w:t>Grass</w:t>
      </w:r>
    </w:p>
    <w:p w14:paraId="000000C9" w14:textId="13037D7A" w:rsidR="00D40681" w:rsidRDefault="0034017B">
      <w:pPr>
        <w:numPr>
          <w:ilvl w:val="1"/>
          <w:numId w:val="17"/>
        </w:numPr>
        <w:ind w:hanging="360"/>
      </w:pPr>
      <w:r>
        <w:t>Pond</w:t>
      </w:r>
    </w:p>
    <w:p w14:paraId="000000CA" w14:textId="07F15E6E" w:rsidR="00D40681" w:rsidRDefault="0034017B">
      <w:pPr>
        <w:numPr>
          <w:ilvl w:val="1"/>
          <w:numId w:val="17"/>
        </w:numPr>
        <w:ind w:hanging="360"/>
      </w:pPr>
      <w:r>
        <w:t>Special Area</w:t>
      </w:r>
    </w:p>
    <w:p w14:paraId="000000CB" w14:textId="51C062C6" w:rsidR="00D40681" w:rsidRDefault="0034017B">
      <w:pPr>
        <w:numPr>
          <w:ilvl w:val="1"/>
          <w:numId w:val="17"/>
        </w:numPr>
        <w:ind w:hanging="360"/>
      </w:pPr>
      <w:r>
        <w:t>City Ground</w:t>
      </w:r>
    </w:p>
    <w:p w14:paraId="000000CC" w14:textId="77777777" w:rsidR="00D40681" w:rsidRDefault="00220E7D">
      <w:pPr>
        <w:numPr>
          <w:ilvl w:val="0"/>
          <w:numId w:val="17"/>
        </w:numPr>
        <w:ind w:hanging="360"/>
      </w:pPr>
      <w:r>
        <w:t>Ambient</w:t>
      </w:r>
    </w:p>
    <w:p w14:paraId="000000CD" w14:textId="77777777" w:rsidR="00D40681" w:rsidRDefault="00220E7D">
      <w:pPr>
        <w:numPr>
          <w:ilvl w:val="1"/>
          <w:numId w:val="17"/>
        </w:numPr>
        <w:ind w:hanging="360"/>
      </w:pPr>
      <w:r>
        <w:t>Tall Grass</w:t>
      </w:r>
    </w:p>
    <w:p w14:paraId="000000CE" w14:textId="77777777" w:rsidR="00D40681" w:rsidRDefault="00220E7D">
      <w:pPr>
        <w:numPr>
          <w:ilvl w:val="1"/>
          <w:numId w:val="17"/>
        </w:numPr>
        <w:ind w:hanging="360"/>
      </w:pPr>
      <w:r>
        <w:t>Lamp Posts</w:t>
      </w:r>
    </w:p>
    <w:p w14:paraId="000000CF" w14:textId="6C3E6C09" w:rsidR="00D40681" w:rsidRDefault="00220E7D">
      <w:pPr>
        <w:numPr>
          <w:ilvl w:val="1"/>
          <w:numId w:val="17"/>
        </w:numPr>
        <w:ind w:hanging="360"/>
      </w:pPr>
      <w:r>
        <w:t>Trees</w:t>
      </w:r>
    </w:p>
    <w:p w14:paraId="31C3739B" w14:textId="0EBC8014" w:rsidR="0034017B" w:rsidRDefault="0034017B">
      <w:pPr>
        <w:numPr>
          <w:ilvl w:val="1"/>
          <w:numId w:val="17"/>
        </w:numPr>
        <w:ind w:hanging="360"/>
      </w:pPr>
      <w:r>
        <w:t>Rocks</w:t>
      </w:r>
    </w:p>
    <w:p w14:paraId="000000D0" w14:textId="5C9A2457" w:rsidR="00D40681" w:rsidRDefault="0034017B">
      <w:pPr>
        <w:numPr>
          <w:ilvl w:val="1"/>
          <w:numId w:val="17"/>
        </w:numPr>
        <w:ind w:hanging="360"/>
      </w:pPr>
      <w:r>
        <w:t>Landmarks</w:t>
      </w:r>
    </w:p>
    <w:p w14:paraId="0402E3EB" w14:textId="7B247088" w:rsidR="005E28C9" w:rsidRDefault="00220E7D" w:rsidP="005E28C9">
      <w:pPr>
        <w:numPr>
          <w:ilvl w:val="0"/>
          <w:numId w:val="17"/>
        </w:numPr>
        <w:ind w:hanging="360"/>
      </w:pPr>
      <w:r>
        <w:t>Other</w:t>
      </w:r>
    </w:p>
    <w:p w14:paraId="11948F50" w14:textId="77777777" w:rsidR="005E28C9" w:rsidRDefault="005E28C9" w:rsidP="005E28C9">
      <w:pPr>
        <w:numPr>
          <w:ilvl w:val="1"/>
          <w:numId w:val="17"/>
        </w:numPr>
        <w:ind w:hanging="360"/>
      </w:pPr>
      <w:r>
        <w:t>City Gate</w:t>
      </w:r>
    </w:p>
    <w:p w14:paraId="0B4AA484" w14:textId="77777777" w:rsidR="005E28C9" w:rsidRDefault="005E28C9" w:rsidP="005E28C9">
      <w:pPr>
        <w:numPr>
          <w:ilvl w:val="1"/>
          <w:numId w:val="17"/>
        </w:numPr>
        <w:ind w:hanging="360"/>
      </w:pPr>
      <w:r>
        <w:t>City Wall (matching City Gate)</w:t>
      </w:r>
    </w:p>
    <w:p w14:paraId="49961520" w14:textId="77777777" w:rsidR="005E28C9" w:rsidRDefault="005E28C9" w:rsidP="005E28C9">
      <w:pPr>
        <w:numPr>
          <w:ilvl w:val="1"/>
          <w:numId w:val="17"/>
        </w:numPr>
        <w:ind w:hanging="360"/>
      </w:pPr>
      <w:r>
        <w:t>General City Buildings</w:t>
      </w:r>
    </w:p>
    <w:p w14:paraId="1DB536CE" w14:textId="77777777" w:rsidR="005E28C9" w:rsidRDefault="005E28C9" w:rsidP="005E28C9">
      <w:pPr>
        <w:numPr>
          <w:ilvl w:val="1"/>
          <w:numId w:val="17"/>
        </w:numPr>
        <w:ind w:hanging="360"/>
      </w:pPr>
      <w:r>
        <w:t>Fireflyter Station</w:t>
      </w:r>
    </w:p>
    <w:p w14:paraId="3FFE15BB" w14:textId="5BC8C17D" w:rsidR="005E28C9" w:rsidRDefault="005E28C9" w:rsidP="00A176EA">
      <w:pPr>
        <w:numPr>
          <w:ilvl w:val="1"/>
          <w:numId w:val="17"/>
        </w:numPr>
        <w:ind w:hanging="360"/>
      </w:pPr>
      <w:r>
        <w:t>City Upgrade Building</w:t>
      </w:r>
    </w:p>
    <w:p w14:paraId="000000D7" w14:textId="77777777" w:rsidR="00D40681" w:rsidRDefault="005E28C9" w:rsidP="00A176EA">
      <w:pPr>
        <w:numPr>
          <w:ilvl w:val="0"/>
          <w:numId w:val="17"/>
        </w:numPr>
        <w:ind w:hanging="360"/>
      </w:pPr>
      <w:r>
        <w:t>Buttons</w:t>
      </w:r>
    </w:p>
    <w:p w14:paraId="000000D8" w14:textId="77777777" w:rsidR="00D40681" w:rsidRDefault="00220E7D">
      <w:pPr>
        <w:numPr>
          <w:ilvl w:val="1"/>
          <w:numId w:val="17"/>
        </w:numPr>
        <w:ind w:hanging="360"/>
      </w:pPr>
      <w:r>
        <w:t>Menu Backgrounds</w:t>
      </w:r>
    </w:p>
    <w:p w14:paraId="000000D9" w14:textId="77777777" w:rsidR="00D40681" w:rsidRDefault="00220E7D">
      <w:pPr>
        <w:numPr>
          <w:ilvl w:val="1"/>
          <w:numId w:val="17"/>
        </w:numPr>
        <w:ind w:hanging="360"/>
      </w:pPr>
      <w:r>
        <w:t>VFX (sucking, getting a firefly, sucking up spiders, getting hit)</w:t>
      </w:r>
    </w:p>
    <w:p w14:paraId="000000DA" w14:textId="77777777" w:rsidR="00D40681" w:rsidRDefault="00220E7D">
      <w:pPr>
        <w:numPr>
          <w:ilvl w:val="1"/>
          <w:numId w:val="17"/>
        </w:numPr>
        <w:ind w:hanging="360"/>
      </w:pPr>
      <w:r>
        <w:t>UI (interact visual prompt)</w:t>
      </w:r>
    </w:p>
    <w:p w14:paraId="000000DB" w14:textId="26981958" w:rsidR="00D40681" w:rsidRDefault="00220E7D">
      <w:pPr>
        <w:numPr>
          <w:ilvl w:val="1"/>
          <w:numId w:val="17"/>
        </w:numPr>
        <w:ind w:hanging="360"/>
      </w:pPr>
      <w:r>
        <w:t xml:space="preserve">Cosmetic </w:t>
      </w:r>
      <w:r w:rsidR="005E28C9">
        <w:t>U</w:t>
      </w:r>
      <w:r>
        <w:t xml:space="preserve">pgrades for </w:t>
      </w:r>
      <w:r w:rsidR="005E28C9">
        <w:t>C</w:t>
      </w:r>
      <w:r>
        <w:t>haracter</w:t>
      </w:r>
    </w:p>
    <w:p w14:paraId="000000DC" w14:textId="77777777" w:rsidR="00D40681" w:rsidRDefault="00D40681"/>
    <w:p w14:paraId="000000DD" w14:textId="77777777" w:rsidR="00D40681" w:rsidRDefault="00220E7D">
      <w:r>
        <w:br w:type="page"/>
      </w:r>
    </w:p>
    <w:p w14:paraId="000000DE" w14:textId="77777777" w:rsidR="00D40681" w:rsidRDefault="00D40681"/>
    <w:p w14:paraId="000000E0" w14:textId="5CECBC08" w:rsidR="00D40681" w:rsidRDefault="00220E7D" w:rsidP="00A176EA">
      <w:pPr>
        <w:pStyle w:val="Heading1"/>
      </w:pPr>
      <w:bookmarkStart w:id="74" w:name="bookmark=id.1hmsyys" w:colFirst="0" w:colLast="0"/>
      <w:bookmarkStart w:id="75" w:name="_Toc23176818"/>
      <w:bookmarkEnd w:id="74"/>
      <w:r>
        <w:t>Sounds/Music</w:t>
      </w:r>
      <w:bookmarkStart w:id="76" w:name="_heading=h.41mghml" w:colFirst="0" w:colLast="0"/>
      <w:bookmarkEnd w:id="75"/>
      <w:bookmarkEnd w:id="76"/>
    </w:p>
    <w:p w14:paraId="000000E1" w14:textId="77777777" w:rsidR="00D40681" w:rsidRDefault="00220E7D">
      <w:pPr>
        <w:pStyle w:val="Heading2"/>
      </w:pPr>
      <w:bookmarkStart w:id="77" w:name="bookmark=id.2grqrue" w:colFirst="0" w:colLast="0"/>
      <w:bookmarkStart w:id="78" w:name="_heading=h.vx1227" w:colFirst="0" w:colLast="0"/>
      <w:bookmarkStart w:id="79" w:name="_Toc23176819"/>
      <w:bookmarkEnd w:id="77"/>
      <w:bookmarkEnd w:id="78"/>
      <w:r>
        <w:t>Style Attributes</w:t>
      </w:r>
      <w:bookmarkEnd w:id="79"/>
    </w:p>
    <w:p w14:paraId="000000E2" w14:textId="77777777" w:rsidR="00D40681" w:rsidRDefault="00220E7D">
      <w:r>
        <w:tab/>
      </w:r>
    </w:p>
    <w:p w14:paraId="0204B834" w14:textId="77777777" w:rsidR="00100835" w:rsidRDefault="00100835" w:rsidP="00100835">
      <w:r>
        <w:t>We’re going for cute, but also eerie and spooky, and we will use a lot of jazzy rhythms and ideas</w:t>
      </w:r>
    </w:p>
    <w:p w14:paraId="0A1B4955" w14:textId="77777777" w:rsidR="00100835" w:rsidRDefault="00100835" w:rsidP="00100835">
      <w:r>
        <w:t>like chromaticism. Poppy instruments, like piano, synths, horns, 808’s, but keep everything</w:t>
      </w:r>
    </w:p>
    <w:p w14:paraId="53D8FC53" w14:textId="77777777" w:rsidR="00100835" w:rsidRDefault="00100835" w:rsidP="00100835">
      <w:r>
        <w:t>wobbly and weird with nice detuning. Taking style influences from Animal Crossing, C418</w:t>
      </w:r>
    </w:p>
    <w:p w14:paraId="4654E0B2" w14:textId="77777777" w:rsidR="00100835" w:rsidRDefault="00100835" w:rsidP="00100835">
      <w:r>
        <w:t>(Minecraft), the beat to Paranoia by Chance the Rapper (has a great wobbly synth), Black Moth</w:t>
      </w:r>
    </w:p>
    <w:p w14:paraId="413CF471" w14:textId="77777777" w:rsidR="00100835" w:rsidRDefault="00100835" w:rsidP="00100835">
      <w:r>
        <w:t>Super Rainbow, and Stevie Wonder. Everything is going to have a soft warm tone and feel</w:t>
      </w:r>
    </w:p>
    <w:p w14:paraId="2F0C68E9" w14:textId="7C7F4D37" w:rsidR="002F646A" w:rsidRPr="00C27162" w:rsidRDefault="00100835" w:rsidP="00100835">
      <w:r>
        <w:t xml:space="preserve">really </w:t>
      </w:r>
      <w:proofErr w:type="gramStart"/>
      <w:r>
        <w:t>lush.</w:t>
      </w:r>
      <w:r w:rsidR="00220E7D" w:rsidRPr="009027F5">
        <w:t>.</w:t>
      </w:r>
      <w:proofErr w:type="gramEnd"/>
      <w:r w:rsidR="00220E7D" w:rsidRPr="009027F5">
        <w:t xml:space="preserve"> </w:t>
      </w:r>
    </w:p>
    <w:p w14:paraId="000000FD" w14:textId="3599B06A" w:rsidR="00D40681" w:rsidRPr="00F477F2" w:rsidRDefault="00220E7D" w:rsidP="00F477F2">
      <w:pPr>
        <w:pStyle w:val="Heading2"/>
      </w:pPr>
      <w:bookmarkStart w:id="80" w:name="_heading=h.3fwokq0" w:colFirst="0" w:colLast="0"/>
      <w:bookmarkStart w:id="81" w:name="_heading=h.4f1mdlm" w:colFirst="0" w:colLast="0"/>
      <w:bookmarkStart w:id="82" w:name="bookmark=id.1v1yuxt" w:colFirst="0" w:colLast="0"/>
      <w:bookmarkStart w:id="83" w:name="_heading=h.qxpqhwn2wzk1" w:colFirst="0" w:colLast="0"/>
      <w:bookmarkStart w:id="84" w:name="_Toc23176820"/>
      <w:bookmarkEnd w:id="80"/>
      <w:bookmarkEnd w:id="81"/>
      <w:bookmarkEnd w:id="82"/>
      <w:bookmarkEnd w:id="83"/>
      <w:r w:rsidRPr="00D62C50">
        <w:t xml:space="preserve">Sounds </w:t>
      </w:r>
      <w:r w:rsidRPr="002F646A">
        <w:t>Needed</w:t>
      </w:r>
      <w:bookmarkEnd w:id="84"/>
    </w:p>
    <w:p w14:paraId="6411ADB2" w14:textId="77777777" w:rsidR="002F646A" w:rsidRPr="00D62C50" w:rsidRDefault="002F646A" w:rsidP="00F477F2"/>
    <w:p w14:paraId="000000FE" w14:textId="77777777" w:rsidR="00D40681" w:rsidRDefault="00220E7D">
      <w:pPr>
        <w:numPr>
          <w:ilvl w:val="0"/>
          <w:numId w:val="18"/>
        </w:numPr>
        <w:ind w:hanging="360"/>
      </w:pPr>
      <w:r>
        <w:t>Effects</w:t>
      </w:r>
    </w:p>
    <w:p w14:paraId="000000FF" w14:textId="77777777" w:rsidR="00D40681" w:rsidRDefault="00220E7D">
      <w:pPr>
        <w:numPr>
          <w:ilvl w:val="1"/>
          <w:numId w:val="18"/>
        </w:numPr>
        <w:ind w:hanging="360"/>
      </w:pPr>
      <w:r>
        <w:t>Footsteps (Forest)</w:t>
      </w:r>
    </w:p>
    <w:p w14:paraId="00000100" w14:textId="77777777" w:rsidR="00D40681" w:rsidRDefault="00220E7D">
      <w:pPr>
        <w:numPr>
          <w:ilvl w:val="1"/>
          <w:numId w:val="18"/>
        </w:numPr>
        <w:ind w:hanging="360"/>
      </w:pPr>
      <w:r>
        <w:t>Jumping (Grunt)</w:t>
      </w:r>
    </w:p>
    <w:p w14:paraId="00000101" w14:textId="77777777" w:rsidR="00D40681" w:rsidRDefault="00220E7D">
      <w:pPr>
        <w:numPr>
          <w:ilvl w:val="1"/>
          <w:numId w:val="18"/>
        </w:numPr>
        <w:ind w:hanging="360"/>
      </w:pPr>
      <w:r>
        <w:t>Landing (sticks/leaves)</w:t>
      </w:r>
    </w:p>
    <w:p w14:paraId="00000102" w14:textId="3AC22128" w:rsidR="00D40681" w:rsidRDefault="00220E7D">
      <w:pPr>
        <w:numPr>
          <w:ilvl w:val="1"/>
          <w:numId w:val="18"/>
        </w:numPr>
        <w:ind w:hanging="360"/>
      </w:pPr>
      <w:r>
        <w:t xml:space="preserve">Firefly </w:t>
      </w:r>
      <w:r w:rsidR="00382227">
        <w:t>F</w:t>
      </w:r>
      <w:r>
        <w:t>lying (Slight buzzing/cricking when lit)</w:t>
      </w:r>
    </w:p>
    <w:p w14:paraId="00000103" w14:textId="447ED4C5" w:rsidR="00D40681" w:rsidRDefault="00220E7D">
      <w:pPr>
        <w:numPr>
          <w:ilvl w:val="1"/>
          <w:numId w:val="18"/>
        </w:numPr>
        <w:ind w:hanging="360"/>
      </w:pPr>
      <w:r>
        <w:t xml:space="preserve">Firefly </w:t>
      </w:r>
      <w:r w:rsidR="00382227">
        <w:t>V</w:t>
      </w:r>
      <w:r>
        <w:t xml:space="preserve">acuumed </w:t>
      </w:r>
    </w:p>
    <w:p w14:paraId="00000104" w14:textId="77777777" w:rsidR="00D40681" w:rsidRDefault="00220E7D">
      <w:pPr>
        <w:numPr>
          <w:ilvl w:val="1"/>
          <w:numId w:val="18"/>
        </w:numPr>
        <w:ind w:hanging="360"/>
      </w:pPr>
      <w:r>
        <w:t>Spiders (Footsteps or screeching)</w:t>
      </w:r>
    </w:p>
    <w:p w14:paraId="00000105" w14:textId="77777777" w:rsidR="00D40681" w:rsidRDefault="00220E7D">
      <w:pPr>
        <w:numPr>
          <w:ilvl w:val="1"/>
          <w:numId w:val="18"/>
        </w:numPr>
        <w:ind w:hanging="360"/>
      </w:pPr>
      <w:r>
        <w:t>Shades (Idle growing)</w:t>
      </w:r>
    </w:p>
    <w:p w14:paraId="00000106" w14:textId="50B57038" w:rsidR="00D40681" w:rsidRDefault="00220E7D">
      <w:pPr>
        <w:numPr>
          <w:ilvl w:val="1"/>
          <w:numId w:val="18"/>
        </w:numPr>
        <w:ind w:hanging="360"/>
      </w:pPr>
      <w:r>
        <w:t xml:space="preserve">Shades </w:t>
      </w:r>
      <w:r w:rsidR="00382227">
        <w:t>At</w:t>
      </w:r>
      <w:r>
        <w:t>tacking (Slight roar)</w:t>
      </w:r>
    </w:p>
    <w:p w14:paraId="00000107" w14:textId="5B9EE856" w:rsidR="00D40681" w:rsidRDefault="00C91FE2">
      <w:pPr>
        <w:numPr>
          <w:ilvl w:val="1"/>
          <w:numId w:val="18"/>
        </w:numPr>
        <w:ind w:hanging="360"/>
      </w:pPr>
      <w:r>
        <w:t>Fireflyter Chief</w:t>
      </w:r>
      <w:r w:rsidR="00220E7D">
        <w:t xml:space="preserve"> (Muffled talking)</w:t>
      </w:r>
    </w:p>
    <w:p w14:paraId="00000108" w14:textId="77777777" w:rsidR="00D40681" w:rsidRDefault="00220E7D">
      <w:pPr>
        <w:numPr>
          <w:ilvl w:val="0"/>
          <w:numId w:val="18"/>
        </w:numPr>
        <w:ind w:hanging="360"/>
      </w:pPr>
      <w:r>
        <w:t>Feedback</w:t>
      </w:r>
    </w:p>
    <w:p w14:paraId="00000109" w14:textId="77777777" w:rsidR="00D40681" w:rsidRDefault="00220E7D">
      <w:pPr>
        <w:numPr>
          <w:ilvl w:val="1"/>
          <w:numId w:val="18"/>
        </w:numPr>
        <w:ind w:hanging="360"/>
      </w:pPr>
      <w:r>
        <w:t>Fireflyter Cheer (Level complete or building lit)</w:t>
      </w:r>
    </w:p>
    <w:p w14:paraId="0000010A" w14:textId="2212FF4E" w:rsidR="00D40681" w:rsidRDefault="00220E7D">
      <w:pPr>
        <w:numPr>
          <w:ilvl w:val="1"/>
          <w:numId w:val="18"/>
        </w:numPr>
        <w:ind w:hanging="360"/>
      </w:pPr>
      <w:r>
        <w:t xml:space="preserve">Fireflyter </w:t>
      </w:r>
      <w:r w:rsidR="00C91FE2">
        <w:t>S</w:t>
      </w:r>
      <w:r>
        <w:t xml:space="preserve">econdary </w:t>
      </w:r>
      <w:r w:rsidR="00C91FE2">
        <w:t>C</w:t>
      </w:r>
      <w:r>
        <w:t>heer (Upgrade applied)</w:t>
      </w:r>
    </w:p>
    <w:p w14:paraId="0000010B" w14:textId="77777777" w:rsidR="00D40681" w:rsidRDefault="00220E7D">
      <w:pPr>
        <w:numPr>
          <w:ilvl w:val="1"/>
          <w:numId w:val="18"/>
        </w:numPr>
        <w:ind w:hanging="360"/>
      </w:pPr>
      <w:r>
        <w:t>Shocked “</w:t>
      </w:r>
      <w:proofErr w:type="spellStart"/>
      <w:r>
        <w:t>Ooomph</w:t>
      </w:r>
      <w:proofErr w:type="spellEnd"/>
      <w:r>
        <w:t>!” (attacked)</w:t>
      </w:r>
    </w:p>
    <w:p w14:paraId="0000010C" w14:textId="4DD92AC7" w:rsidR="00D40681" w:rsidRDefault="00220E7D">
      <w:pPr>
        <w:numPr>
          <w:ilvl w:val="1"/>
          <w:numId w:val="18"/>
        </w:numPr>
        <w:ind w:hanging="360"/>
      </w:pPr>
      <w:r>
        <w:t xml:space="preserve">Happy </w:t>
      </w:r>
      <w:r w:rsidR="00FB3287">
        <w:t>B</w:t>
      </w:r>
      <w:r>
        <w:t>uzzing (building lit)</w:t>
      </w:r>
    </w:p>
    <w:p w14:paraId="0000010D" w14:textId="187901B5" w:rsidR="00D40681" w:rsidRDefault="00220E7D">
      <w:pPr>
        <w:numPr>
          <w:ilvl w:val="1"/>
          <w:numId w:val="18"/>
        </w:numPr>
        <w:ind w:hanging="360"/>
      </w:pPr>
      <w:r>
        <w:t xml:space="preserve">Sad </w:t>
      </w:r>
      <w:r w:rsidR="00FB3287">
        <w:t>S</w:t>
      </w:r>
      <w:r>
        <w:t>igh (</w:t>
      </w:r>
      <w:r w:rsidR="00FB3287">
        <w:t>F</w:t>
      </w:r>
      <w:r>
        <w:t>ireflies lost)</w:t>
      </w:r>
    </w:p>
    <w:p w14:paraId="0000010E" w14:textId="77777777" w:rsidR="00D40681" w:rsidRDefault="00220E7D">
      <w:pPr>
        <w:numPr>
          <w:ilvl w:val="1"/>
          <w:numId w:val="18"/>
        </w:numPr>
        <w:ind w:hanging="360"/>
      </w:pPr>
      <w:r>
        <w:t>Chimes (Menu navigation)</w:t>
      </w:r>
    </w:p>
    <w:p w14:paraId="0000010F" w14:textId="77777777" w:rsidR="00D40681" w:rsidRDefault="00220E7D">
      <w:pPr>
        <w:numPr>
          <w:ilvl w:val="1"/>
          <w:numId w:val="18"/>
        </w:numPr>
        <w:ind w:hanging="360"/>
      </w:pPr>
      <w:r>
        <w:t>Buzz/Secondary Chime (Menu Select)</w:t>
      </w:r>
    </w:p>
    <w:p w14:paraId="00000110" w14:textId="77777777" w:rsidR="00D40681" w:rsidRDefault="00220E7D">
      <w:r>
        <w:br w:type="page"/>
      </w:r>
    </w:p>
    <w:p w14:paraId="00000111" w14:textId="77777777" w:rsidR="00D40681" w:rsidRDefault="00D40681"/>
    <w:p w14:paraId="00000112" w14:textId="127A6F4C" w:rsidR="00D40681" w:rsidRDefault="00220E7D">
      <w:pPr>
        <w:pStyle w:val="Heading2"/>
      </w:pPr>
      <w:bookmarkStart w:id="85" w:name="bookmark=id.2u6wntf" w:colFirst="0" w:colLast="0"/>
      <w:bookmarkStart w:id="86" w:name="_heading=h.19c6y18" w:colFirst="0" w:colLast="0"/>
      <w:bookmarkStart w:id="87" w:name="_Toc23176821"/>
      <w:bookmarkEnd w:id="85"/>
      <w:bookmarkEnd w:id="86"/>
      <w:r>
        <w:t>Music Needed</w:t>
      </w:r>
      <w:bookmarkEnd w:id="87"/>
      <w:r>
        <w:t xml:space="preserve"> </w:t>
      </w:r>
    </w:p>
    <w:p w14:paraId="7E0C8355" w14:textId="42FCD7AC" w:rsidR="002F646A" w:rsidRPr="00F477F2" w:rsidRDefault="002F646A" w:rsidP="00F477F2">
      <w:pPr>
        <w:rPr>
          <w:i/>
          <w:iCs/>
        </w:rPr>
      </w:pPr>
      <w:r>
        <w:rPr>
          <w:i/>
          <w:iCs/>
        </w:rPr>
        <w:t>Sound Composer Notes</w:t>
      </w:r>
    </w:p>
    <w:p w14:paraId="00000115" w14:textId="77777777" w:rsidR="00D40681" w:rsidRDefault="00220E7D" w:rsidP="00B54C19">
      <w:pPr>
        <w:numPr>
          <w:ilvl w:val="0"/>
          <w:numId w:val="9"/>
        </w:numPr>
        <w:ind w:hanging="360"/>
      </w:pPr>
      <w:r>
        <w:rPr>
          <w:b/>
        </w:rPr>
        <w:t>Calm, forest track variation (Collection Phase)</w:t>
      </w:r>
    </w:p>
    <w:p w14:paraId="20F12DEE" w14:textId="4A214839" w:rsidR="00B54C19" w:rsidRDefault="00220E7D" w:rsidP="00B54C19">
      <w:pPr>
        <w:ind w:left="720"/>
        <w:rPr>
          <w:b/>
        </w:rPr>
      </w:pPr>
      <w:r>
        <w:t xml:space="preserve">So I actually want this and the creepy track to be the same song </w:t>
      </w:r>
      <w:r>
        <w:br/>
        <w:t xml:space="preserve">I want this to be more ambient than the city track but it’s still </w:t>
      </w:r>
      <w:proofErr w:type="spellStart"/>
      <w:r>
        <w:t>gonna</w:t>
      </w:r>
      <w:proofErr w:type="spellEnd"/>
      <w:r>
        <w:t xml:space="preserve"> have a melody</w:t>
      </w:r>
      <w:r>
        <w:br/>
        <w:t xml:space="preserve">on the collection part I want it to start in the key of </w:t>
      </w:r>
      <w:proofErr w:type="spellStart"/>
      <w:r>
        <w:t>GMaj</w:t>
      </w:r>
      <w:proofErr w:type="spellEnd"/>
      <w:r w:rsidR="00BC56C5">
        <w:t>.</w:t>
      </w:r>
      <w:r>
        <w:br/>
        <w:t>and then there’ll be a transitional riff of some sort that changes it into the return phase</w:t>
      </w:r>
      <w:r>
        <w:br/>
        <w:t>I want soft sounds, like flutes, triangle wave synth, upright bass, marimbas</w:t>
      </w:r>
      <w:r>
        <w:br/>
        <w:t>this will be a cutesy track</w:t>
      </w:r>
      <w:r w:rsidR="00B54C19">
        <w:t>.</w:t>
      </w:r>
    </w:p>
    <w:p w14:paraId="3B78590E" w14:textId="1748AECA" w:rsidR="00B42279" w:rsidRPr="00A176EA" w:rsidRDefault="00B42279" w:rsidP="00A176EA">
      <w:pPr>
        <w:rPr>
          <w:bCs/>
        </w:rPr>
      </w:pPr>
      <w:r>
        <w:rPr>
          <w:b/>
        </w:rPr>
        <w:tab/>
      </w:r>
      <w:r w:rsidR="0009214B">
        <w:rPr>
          <w:b/>
        </w:rPr>
        <w:t>Fast-Paced, Creepy Track (Return Phase)</w:t>
      </w:r>
    </w:p>
    <w:p w14:paraId="00000118" w14:textId="1587B169" w:rsidR="00D40681" w:rsidRDefault="00B54C19">
      <w:pPr>
        <w:ind w:left="720"/>
      </w:pPr>
      <w:r>
        <w:t>A</w:t>
      </w:r>
      <w:r w:rsidR="00220E7D">
        <w:t>fter the transition I’m going to bring in tom drums and violins. As well as the toms, I’m go</w:t>
      </w:r>
      <w:r w:rsidR="00F0426C">
        <w:t xml:space="preserve">ing to </w:t>
      </w:r>
      <w:r w:rsidR="00220E7D">
        <w:t>sample a clock as hi hats.</w:t>
      </w:r>
      <w:r w:rsidR="00220E7D">
        <w:br/>
        <w:t xml:space="preserve">I’m going to start it on the key of </w:t>
      </w:r>
      <w:proofErr w:type="spellStart"/>
      <w:r w:rsidR="00220E7D">
        <w:t>Emin</w:t>
      </w:r>
      <w:proofErr w:type="spellEnd"/>
      <w:r w:rsidR="00220E7D">
        <w:t xml:space="preserve"> (relative minor of G) and then go down the keys getting darker and darker. </w:t>
      </w:r>
      <w:r w:rsidR="00DC2624">
        <w:t>E</w:t>
      </w:r>
      <w:r w:rsidR="00220E7D">
        <w:t>ach ke</w:t>
      </w:r>
      <w:r w:rsidR="00DC2624">
        <w:t>y, I will be</w:t>
      </w:r>
      <w:r w:rsidR="00220E7D">
        <w:t xml:space="preserve"> increasing the bpm faste</w:t>
      </w:r>
      <w:r w:rsidR="00DC2624">
        <w:t xml:space="preserve">r </w:t>
      </w:r>
      <w:r w:rsidR="00220E7D">
        <w:t>and</w:t>
      </w:r>
      <w:r w:rsidR="00DC2624">
        <w:t xml:space="preserve"> making</w:t>
      </w:r>
      <w:r w:rsidR="00220E7D">
        <w:t xml:space="preserve"> </w:t>
      </w:r>
      <w:r w:rsidR="00DC2624">
        <w:t xml:space="preserve">the </w:t>
      </w:r>
      <w:r w:rsidR="00220E7D">
        <w:t xml:space="preserve">drums louder to increase the tension and spookiness of trying to get back. </w:t>
      </w:r>
      <w:r w:rsidR="00220E7D">
        <w:br/>
        <w:t>I’m also go</w:t>
      </w:r>
      <w:r w:rsidR="003D6E82">
        <w:t>ing to</w:t>
      </w:r>
      <w:r w:rsidR="00220E7D">
        <w:t xml:space="preserve"> play with tape distortion to make it wobbly and creepy</w:t>
      </w:r>
      <w:r w:rsidR="003D6E82">
        <w:t>.</w:t>
      </w:r>
    </w:p>
    <w:p w14:paraId="00000119" w14:textId="6DB34200" w:rsidR="00D40681" w:rsidRDefault="00220E7D">
      <w:pPr>
        <w:numPr>
          <w:ilvl w:val="0"/>
          <w:numId w:val="9"/>
        </w:numPr>
        <w:ind w:hanging="360"/>
      </w:pPr>
      <w:r>
        <w:rPr>
          <w:b/>
        </w:rPr>
        <w:t>Happy city track</w:t>
      </w:r>
      <w:r>
        <w:br/>
        <w:t xml:space="preserve">Key of </w:t>
      </w:r>
      <w:proofErr w:type="spellStart"/>
      <w:r>
        <w:t>Bmaj</w:t>
      </w:r>
      <w:proofErr w:type="spellEnd"/>
      <w:r>
        <w:t xml:space="preserve">, lots of </w:t>
      </w:r>
      <w:r w:rsidR="002F646A">
        <w:t>chromaticism</w:t>
      </w:r>
      <w:r>
        <w:t xml:space="preserve">, very jazzy, lots of swing. </w:t>
      </w:r>
      <w:r>
        <w:br/>
      </w:r>
      <w:proofErr w:type="spellStart"/>
      <w:r>
        <w:t>gonna</w:t>
      </w:r>
      <w:proofErr w:type="spellEnd"/>
      <w:r>
        <w:t xml:space="preserve"> have a cute drum track behind it, lots of hi hat, </w:t>
      </w:r>
      <w:proofErr w:type="spellStart"/>
      <w:r>
        <w:t>dum</w:t>
      </w:r>
      <w:proofErr w:type="spellEnd"/>
      <w:r>
        <w:t xml:space="preserve"> dis da-</w:t>
      </w:r>
      <w:proofErr w:type="spellStart"/>
      <w:r>
        <w:t>dum</w:t>
      </w:r>
      <w:proofErr w:type="spellEnd"/>
    </w:p>
    <w:p w14:paraId="0000011A" w14:textId="7C87E1B0" w:rsidR="00D40681" w:rsidRDefault="00220E7D">
      <w:pPr>
        <w:ind w:left="720"/>
      </w:pPr>
      <w:r>
        <w:t>Go</w:t>
      </w:r>
      <w:r w:rsidR="002F646A">
        <w:t xml:space="preserve">ing to </w:t>
      </w:r>
      <w:r>
        <w:t xml:space="preserve">fill this track with some nice deep horns, xylophones, piano, and windchimes. </w:t>
      </w:r>
      <w:r>
        <w:br/>
        <w:t xml:space="preserve">My mom has a bunch of nice windchimes hanging up, so I’m </w:t>
      </w:r>
      <w:r w:rsidR="002F646A">
        <w:t xml:space="preserve">going to </w:t>
      </w:r>
      <w:r>
        <w:t>record a bunch of samples of those it’ll be beautiful. &lt;3</w:t>
      </w:r>
    </w:p>
    <w:p w14:paraId="03EA2829" w14:textId="45152E28" w:rsidR="003D6E82" w:rsidRDefault="003D6E82" w:rsidP="00A176EA">
      <w:pPr>
        <w:pStyle w:val="ListParagraph"/>
        <w:numPr>
          <w:ilvl w:val="0"/>
          <w:numId w:val="9"/>
        </w:numPr>
      </w:pPr>
      <w:r>
        <w:rPr>
          <w:b/>
        </w:rPr>
        <w:t>Menu Track</w:t>
      </w:r>
      <w:r>
        <w:rPr>
          <w:b/>
        </w:rPr>
        <w:br/>
      </w:r>
      <w:r>
        <w:rPr>
          <w:bCs/>
        </w:rPr>
        <w:t>Variant of the city track, but simpler tonally.</w:t>
      </w:r>
      <w:r>
        <w:rPr>
          <w:b/>
        </w:rPr>
        <w:br/>
      </w:r>
      <w:r>
        <w:br/>
      </w:r>
    </w:p>
    <w:p w14:paraId="0000011B" w14:textId="77777777" w:rsidR="00D40681" w:rsidRDefault="00D40681">
      <w:pPr>
        <w:ind w:left="720"/>
      </w:pPr>
    </w:p>
    <w:p w14:paraId="0000011C" w14:textId="77777777" w:rsidR="00D40681" w:rsidRDefault="00D40681">
      <w:pPr>
        <w:ind w:left="720"/>
      </w:pPr>
    </w:p>
    <w:p w14:paraId="0000011D" w14:textId="77777777" w:rsidR="00D40681" w:rsidRDefault="00D40681">
      <w:pPr>
        <w:ind w:left="720"/>
      </w:pPr>
    </w:p>
    <w:p w14:paraId="0000011E" w14:textId="77777777" w:rsidR="00D40681" w:rsidRDefault="00D40681">
      <w:pPr>
        <w:ind w:left="720"/>
      </w:pPr>
    </w:p>
    <w:p w14:paraId="0000011F" w14:textId="77777777" w:rsidR="00D40681" w:rsidRDefault="00D40681">
      <w:pPr>
        <w:ind w:left="720"/>
      </w:pPr>
    </w:p>
    <w:p w14:paraId="00000120" w14:textId="77777777" w:rsidR="00D40681" w:rsidRDefault="00D40681">
      <w:pPr>
        <w:ind w:left="720"/>
      </w:pPr>
    </w:p>
    <w:p w14:paraId="00000121" w14:textId="77777777" w:rsidR="00D40681" w:rsidRDefault="00D40681">
      <w:pPr>
        <w:ind w:left="720"/>
      </w:pPr>
    </w:p>
    <w:p w14:paraId="00000122" w14:textId="77777777" w:rsidR="00D40681" w:rsidRDefault="00D40681">
      <w:pPr>
        <w:ind w:left="720"/>
      </w:pPr>
    </w:p>
    <w:p w14:paraId="00000123" w14:textId="77777777" w:rsidR="00D40681" w:rsidRDefault="00D40681">
      <w:pPr>
        <w:ind w:left="720"/>
      </w:pPr>
    </w:p>
    <w:p w14:paraId="00000124" w14:textId="77777777" w:rsidR="00D40681" w:rsidRDefault="00D40681">
      <w:pPr>
        <w:ind w:left="720"/>
      </w:pPr>
    </w:p>
    <w:p w14:paraId="00000125" w14:textId="77777777" w:rsidR="00D40681" w:rsidRDefault="00D40681">
      <w:pPr>
        <w:ind w:left="720"/>
      </w:pPr>
    </w:p>
    <w:p w14:paraId="00000126" w14:textId="77777777" w:rsidR="00D40681" w:rsidRDefault="00D40681">
      <w:pPr>
        <w:ind w:left="720"/>
      </w:pPr>
    </w:p>
    <w:p w14:paraId="00000127" w14:textId="77777777" w:rsidR="00D40681" w:rsidRDefault="00D40681"/>
    <w:p w14:paraId="00000128" w14:textId="77777777" w:rsidR="00D40681" w:rsidRDefault="00220E7D" w:rsidP="00A176EA">
      <w:pPr>
        <w:pStyle w:val="Heading1"/>
      </w:pPr>
      <w:bookmarkStart w:id="88" w:name="bookmark=id.3tbugp1" w:colFirst="0" w:colLast="0"/>
      <w:bookmarkStart w:id="89" w:name="_Toc23176822"/>
      <w:bookmarkEnd w:id="88"/>
      <w:r>
        <w:lastRenderedPageBreak/>
        <w:t>Schedule</w:t>
      </w:r>
      <w:bookmarkEnd w:id="89"/>
    </w:p>
    <w:p w14:paraId="00000129" w14:textId="01148F7A" w:rsidR="00D40681" w:rsidRDefault="00220E7D" w:rsidP="00A176EA">
      <w:pPr>
        <w:pStyle w:val="Heading2"/>
        <w:jc w:val="center"/>
      </w:pPr>
      <w:bookmarkStart w:id="90" w:name="_Toc23176823"/>
      <w:r>
        <w:t>Development Timeline</w:t>
      </w:r>
      <w:bookmarkEnd w:id="90"/>
    </w:p>
    <w:p w14:paraId="0CD0F4A5" w14:textId="65AD7A73" w:rsidR="00A42CC4" w:rsidRPr="00F477F2" w:rsidRDefault="00A42CC4">
      <w:pPr>
        <w:jc w:val="center"/>
        <w:rPr>
          <w:b/>
          <w:i/>
          <w:iCs/>
          <w:sz w:val="24"/>
          <w:szCs w:val="24"/>
        </w:rPr>
      </w:pPr>
      <w:r>
        <w:rPr>
          <w:b/>
          <w:sz w:val="24"/>
          <w:szCs w:val="24"/>
        </w:rPr>
        <w:t>(</w:t>
      </w:r>
      <w:r>
        <w:rPr>
          <w:b/>
          <w:i/>
          <w:iCs/>
          <w:sz w:val="24"/>
          <w:szCs w:val="24"/>
        </w:rPr>
        <w:t>Weeks Begin on the First Tuesday Class)</w:t>
      </w:r>
    </w:p>
    <w:p w14:paraId="0000012A" w14:textId="77777777" w:rsidR="00D40681" w:rsidRDefault="00220E7D">
      <w:pPr>
        <w:rPr>
          <w:b/>
          <w:color w:val="980000"/>
          <w:sz w:val="24"/>
          <w:szCs w:val="24"/>
        </w:rPr>
      </w:pPr>
      <w:r>
        <w:rPr>
          <w:b/>
          <w:color w:val="980000"/>
          <w:sz w:val="24"/>
          <w:szCs w:val="24"/>
        </w:rPr>
        <w:t>Week 2 (9/03)</w:t>
      </w:r>
    </w:p>
    <w:p w14:paraId="0000012B" w14:textId="77777777" w:rsidR="00D40681" w:rsidRDefault="00220E7D">
      <w:pPr>
        <w:numPr>
          <w:ilvl w:val="0"/>
          <w:numId w:val="10"/>
        </w:numPr>
        <w:rPr>
          <w:sz w:val="24"/>
          <w:szCs w:val="24"/>
        </w:rPr>
      </w:pPr>
      <w:r>
        <w:rPr>
          <w:sz w:val="24"/>
          <w:szCs w:val="24"/>
        </w:rPr>
        <w:t>Concept Finalization</w:t>
      </w:r>
    </w:p>
    <w:p w14:paraId="0000012C" w14:textId="77777777" w:rsidR="00D40681" w:rsidRDefault="00220E7D">
      <w:pPr>
        <w:numPr>
          <w:ilvl w:val="0"/>
          <w:numId w:val="10"/>
        </w:numPr>
        <w:rPr>
          <w:sz w:val="24"/>
          <w:szCs w:val="24"/>
        </w:rPr>
      </w:pPr>
      <w:r>
        <w:rPr>
          <w:sz w:val="24"/>
          <w:szCs w:val="24"/>
        </w:rPr>
        <w:t>Fleshing out Mechanics</w:t>
      </w:r>
    </w:p>
    <w:p w14:paraId="0000012D" w14:textId="77777777" w:rsidR="00D40681" w:rsidRDefault="00220E7D">
      <w:pPr>
        <w:numPr>
          <w:ilvl w:val="0"/>
          <w:numId w:val="10"/>
        </w:numPr>
        <w:rPr>
          <w:sz w:val="24"/>
          <w:szCs w:val="24"/>
        </w:rPr>
      </w:pPr>
      <w:r>
        <w:rPr>
          <w:sz w:val="24"/>
          <w:szCs w:val="24"/>
        </w:rPr>
        <w:t>Conceptualizing Aesthetics and Design</w:t>
      </w:r>
    </w:p>
    <w:p w14:paraId="0000012E" w14:textId="77777777" w:rsidR="00D40681" w:rsidRDefault="00220E7D">
      <w:pPr>
        <w:rPr>
          <w:b/>
          <w:color w:val="980000"/>
          <w:sz w:val="24"/>
          <w:szCs w:val="24"/>
        </w:rPr>
      </w:pPr>
      <w:r>
        <w:rPr>
          <w:b/>
          <w:color w:val="980000"/>
          <w:sz w:val="24"/>
          <w:szCs w:val="24"/>
        </w:rPr>
        <w:t>Week 3 (9/10)</w:t>
      </w:r>
    </w:p>
    <w:p w14:paraId="0000012F" w14:textId="77777777" w:rsidR="00D40681" w:rsidRDefault="00220E7D">
      <w:pPr>
        <w:numPr>
          <w:ilvl w:val="0"/>
          <w:numId w:val="14"/>
        </w:numPr>
        <w:rPr>
          <w:sz w:val="24"/>
          <w:szCs w:val="24"/>
        </w:rPr>
      </w:pPr>
      <w:r>
        <w:rPr>
          <w:sz w:val="24"/>
          <w:szCs w:val="24"/>
        </w:rPr>
        <w:t>Game Design Document Drafted</w:t>
      </w:r>
    </w:p>
    <w:p w14:paraId="00000130" w14:textId="77777777" w:rsidR="00D40681" w:rsidRDefault="00220E7D">
      <w:pPr>
        <w:numPr>
          <w:ilvl w:val="0"/>
          <w:numId w:val="14"/>
        </w:numPr>
        <w:rPr>
          <w:sz w:val="24"/>
          <w:szCs w:val="24"/>
        </w:rPr>
      </w:pPr>
      <w:r>
        <w:rPr>
          <w:sz w:val="24"/>
          <w:szCs w:val="24"/>
        </w:rPr>
        <w:t>Aesthetics/Design Finalized</w:t>
      </w:r>
    </w:p>
    <w:p w14:paraId="00000131" w14:textId="77777777" w:rsidR="00D40681" w:rsidRDefault="00220E7D">
      <w:pPr>
        <w:numPr>
          <w:ilvl w:val="0"/>
          <w:numId w:val="14"/>
        </w:numPr>
        <w:rPr>
          <w:sz w:val="24"/>
          <w:szCs w:val="24"/>
        </w:rPr>
      </w:pPr>
      <w:r>
        <w:rPr>
          <w:sz w:val="24"/>
          <w:szCs w:val="24"/>
        </w:rPr>
        <w:t>Initial Production of Assets</w:t>
      </w:r>
    </w:p>
    <w:p w14:paraId="00000132" w14:textId="77777777" w:rsidR="00D40681" w:rsidRDefault="00220E7D">
      <w:pPr>
        <w:numPr>
          <w:ilvl w:val="0"/>
          <w:numId w:val="14"/>
        </w:numPr>
        <w:rPr>
          <w:sz w:val="24"/>
          <w:szCs w:val="24"/>
        </w:rPr>
      </w:pPr>
      <w:r>
        <w:rPr>
          <w:sz w:val="24"/>
          <w:szCs w:val="24"/>
        </w:rPr>
        <w:t>Finalization of Programming Roles</w:t>
      </w:r>
    </w:p>
    <w:p w14:paraId="00000133" w14:textId="77777777" w:rsidR="00D40681" w:rsidRDefault="00220E7D">
      <w:pPr>
        <w:numPr>
          <w:ilvl w:val="0"/>
          <w:numId w:val="14"/>
        </w:numPr>
        <w:rPr>
          <w:sz w:val="24"/>
          <w:szCs w:val="24"/>
        </w:rPr>
      </w:pPr>
      <w:r>
        <w:rPr>
          <w:sz w:val="24"/>
          <w:szCs w:val="24"/>
        </w:rPr>
        <w:t>Game Mechanics Finalized</w:t>
      </w:r>
    </w:p>
    <w:p w14:paraId="00000134" w14:textId="77777777" w:rsidR="00D40681" w:rsidRDefault="00220E7D">
      <w:pPr>
        <w:rPr>
          <w:b/>
          <w:color w:val="980000"/>
          <w:sz w:val="24"/>
          <w:szCs w:val="24"/>
        </w:rPr>
      </w:pPr>
      <w:r>
        <w:rPr>
          <w:b/>
          <w:color w:val="980000"/>
          <w:sz w:val="24"/>
          <w:szCs w:val="24"/>
        </w:rPr>
        <w:t>Week 4 (9/17)</w:t>
      </w:r>
    </w:p>
    <w:p w14:paraId="00000135" w14:textId="77777777" w:rsidR="00D40681" w:rsidRDefault="00220E7D">
      <w:pPr>
        <w:numPr>
          <w:ilvl w:val="0"/>
          <w:numId w:val="16"/>
        </w:numPr>
        <w:rPr>
          <w:sz w:val="24"/>
          <w:szCs w:val="24"/>
        </w:rPr>
      </w:pPr>
      <w:r>
        <w:rPr>
          <w:sz w:val="24"/>
          <w:szCs w:val="24"/>
        </w:rPr>
        <w:t>Concept Art Finalized and implemented into the design document</w:t>
      </w:r>
    </w:p>
    <w:p w14:paraId="00000136" w14:textId="77777777" w:rsidR="00D40681" w:rsidRDefault="00220E7D">
      <w:pPr>
        <w:numPr>
          <w:ilvl w:val="0"/>
          <w:numId w:val="16"/>
        </w:numPr>
        <w:rPr>
          <w:sz w:val="24"/>
          <w:szCs w:val="24"/>
        </w:rPr>
      </w:pPr>
      <w:r>
        <w:rPr>
          <w:sz w:val="24"/>
          <w:szCs w:val="24"/>
        </w:rPr>
        <w:t xml:space="preserve">Main character stationary sprites created </w:t>
      </w:r>
    </w:p>
    <w:p w14:paraId="00000137" w14:textId="77777777" w:rsidR="00D40681" w:rsidRDefault="00220E7D">
      <w:pPr>
        <w:numPr>
          <w:ilvl w:val="0"/>
          <w:numId w:val="16"/>
        </w:numPr>
        <w:rPr>
          <w:sz w:val="24"/>
          <w:szCs w:val="24"/>
        </w:rPr>
      </w:pPr>
      <w:r>
        <w:rPr>
          <w:sz w:val="24"/>
          <w:szCs w:val="24"/>
        </w:rPr>
        <w:t xml:space="preserve">Enemy character stationary sprites created </w:t>
      </w:r>
    </w:p>
    <w:p w14:paraId="00000138" w14:textId="77777777" w:rsidR="00D40681" w:rsidRDefault="00220E7D">
      <w:pPr>
        <w:numPr>
          <w:ilvl w:val="0"/>
          <w:numId w:val="16"/>
        </w:numPr>
        <w:rPr>
          <w:sz w:val="24"/>
          <w:szCs w:val="24"/>
        </w:rPr>
      </w:pPr>
      <w:r>
        <w:rPr>
          <w:sz w:val="24"/>
          <w:szCs w:val="24"/>
        </w:rPr>
        <w:t xml:space="preserve">Environment objects drafted </w:t>
      </w:r>
    </w:p>
    <w:p w14:paraId="00000139" w14:textId="77777777" w:rsidR="00D40681" w:rsidRDefault="00220E7D">
      <w:pPr>
        <w:numPr>
          <w:ilvl w:val="0"/>
          <w:numId w:val="16"/>
        </w:numPr>
        <w:rPr>
          <w:sz w:val="24"/>
          <w:szCs w:val="24"/>
        </w:rPr>
      </w:pPr>
      <w:r>
        <w:rPr>
          <w:sz w:val="24"/>
          <w:szCs w:val="24"/>
        </w:rPr>
        <w:t xml:space="preserve">Initial sound effects created </w:t>
      </w:r>
    </w:p>
    <w:p w14:paraId="0000013A" w14:textId="77777777" w:rsidR="00D40681" w:rsidRDefault="00220E7D">
      <w:pPr>
        <w:numPr>
          <w:ilvl w:val="0"/>
          <w:numId w:val="16"/>
        </w:numPr>
        <w:rPr>
          <w:sz w:val="24"/>
          <w:szCs w:val="24"/>
        </w:rPr>
      </w:pPr>
      <w:r>
        <w:rPr>
          <w:sz w:val="24"/>
          <w:szCs w:val="24"/>
        </w:rPr>
        <w:t>Game scripts drafted:</w:t>
      </w:r>
    </w:p>
    <w:p w14:paraId="0000013B" w14:textId="77777777" w:rsidR="00D40681" w:rsidRDefault="00220E7D">
      <w:pPr>
        <w:numPr>
          <w:ilvl w:val="1"/>
          <w:numId w:val="16"/>
        </w:numPr>
        <w:rPr>
          <w:sz w:val="24"/>
          <w:szCs w:val="24"/>
        </w:rPr>
      </w:pPr>
      <w:r>
        <w:rPr>
          <w:sz w:val="24"/>
          <w:szCs w:val="24"/>
        </w:rPr>
        <w:t>Basic mechanics</w:t>
      </w:r>
    </w:p>
    <w:p w14:paraId="0000013C" w14:textId="77777777" w:rsidR="00D40681" w:rsidRDefault="00220E7D">
      <w:pPr>
        <w:numPr>
          <w:ilvl w:val="1"/>
          <w:numId w:val="16"/>
        </w:numPr>
        <w:rPr>
          <w:sz w:val="24"/>
          <w:szCs w:val="24"/>
        </w:rPr>
      </w:pPr>
      <w:r>
        <w:rPr>
          <w:sz w:val="24"/>
          <w:szCs w:val="24"/>
        </w:rPr>
        <w:t>Player movement</w:t>
      </w:r>
    </w:p>
    <w:p w14:paraId="4BD3ABA4" w14:textId="77777777" w:rsidR="00F87DDE" w:rsidRPr="00F87DDE" w:rsidRDefault="00F87DDE" w:rsidP="00F87DDE">
      <w:pPr>
        <w:rPr>
          <w:b/>
          <w:color w:val="980000"/>
          <w:sz w:val="24"/>
          <w:szCs w:val="24"/>
        </w:rPr>
      </w:pPr>
      <w:r w:rsidRPr="00F87DDE">
        <w:rPr>
          <w:b/>
          <w:bCs/>
          <w:color w:val="980000"/>
          <w:sz w:val="24"/>
          <w:szCs w:val="24"/>
        </w:rPr>
        <w:t xml:space="preserve">Week 5 (9/24) </w:t>
      </w:r>
      <w:r w:rsidRPr="00F87DDE">
        <w:rPr>
          <w:b/>
          <w:color w:val="980000"/>
          <w:sz w:val="24"/>
          <w:szCs w:val="24"/>
        </w:rPr>
        <w:t>[Reflects 9/23 Revision]</w:t>
      </w:r>
    </w:p>
    <w:p w14:paraId="126C96C3" w14:textId="77777777" w:rsidR="00F87DDE" w:rsidRPr="00D50053" w:rsidRDefault="00F87DDE" w:rsidP="00F87DDE">
      <w:pPr>
        <w:numPr>
          <w:ilvl w:val="0"/>
          <w:numId w:val="24"/>
        </w:numPr>
        <w:rPr>
          <w:bCs/>
          <w:sz w:val="24"/>
          <w:szCs w:val="24"/>
        </w:rPr>
      </w:pPr>
      <w:r w:rsidRPr="00D50053">
        <w:rPr>
          <w:bCs/>
          <w:sz w:val="24"/>
          <w:szCs w:val="24"/>
        </w:rPr>
        <w:t>Paper Game Mockup | Oliver and Griffin</w:t>
      </w:r>
    </w:p>
    <w:p w14:paraId="6AE064B2" w14:textId="77777777" w:rsidR="00F87DDE" w:rsidRPr="00D50053" w:rsidRDefault="00F87DDE" w:rsidP="00F87DDE">
      <w:pPr>
        <w:numPr>
          <w:ilvl w:val="0"/>
          <w:numId w:val="24"/>
        </w:numPr>
        <w:rPr>
          <w:bCs/>
          <w:sz w:val="24"/>
          <w:szCs w:val="24"/>
        </w:rPr>
      </w:pPr>
      <w:r w:rsidRPr="00D50053">
        <w:rPr>
          <w:bCs/>
          <w:sz w:val="24"/>
          <w:szCs w:val="24"/>
        </w:rPr>
        <w:t>Prototype Construction Begins</w:t>
      </w:r>
    </w:p>
    <w:p w14:paraId="3D83E0CC" w14:textId="77777777" w:rsidR="00F87DDE" w:rsidRPr="00D50053" w:rsidRDefault="00F87DDE" w:rsidP="00F87DDE">
      <w:pPr>
        <w:numPr>
          <w:ilvl w:val="1"/>
          <w:numId w:val="24"/>
        </w:numPr>
        <w:rPr>
          <w:bCs/>
          <w:sz w:val="24"/>
          <w:szCs w:val="24"/>
        </w:rPr>
      </w:pPr>
      <w:r w:rsidRPr="00D50053">
        <w:rPr>
          <w:bCs/>
          <w:sz w:val="24"/>
          <w:szCs w:val="24"/>
        </w:rPr>
        <w:t>Player Base Mechanics | Trey &amp; William</w:t>
      </w:r>
    </w:p>
    <w:p w14:paraId="0753CDC0" w14:textId="77777777" w:rsidR="00F87DDE" w:rsidRPr="00D50053" w:rsidRDefault="00F87DDE" w:rsidP="00F87DDE">
      <w:pPr>
        <w:numPr>
          <w:ilvl w:val="2"/>
          <w:numId w:val="24"/>
        </w:numPr>
        <w:rPr>
          <w:bCs/>
          <w:sz w:val="24"/>
          <w:szCs w:val="24"/>
        </w:rPr>
      </w:pPr>
      <w:r w:rsidRPr="00D50053">
        <w:rPr>
          <w:bCs/>
          <w:sz w:val="24"/>
          <w:szCs w:val="24"/>
        </w:rPr>
        <w:t>Player Movement Behavior | Trey</w:t>
      </w:r>
    </w:p>
    <w:p w14:paraId="3508F7D9" w14:textId="77777777" w:rsidR="00F87DDE" w:rsidRPr="00D50053" w:rsidRDefault="00F87DDE" w:rsidP="00F87DDE">
      <w:pPr>
        <w:numPr>
          <w:ilvl w:val="2"/>
          <w:numId w:val="24"/>
        </w:numPr>
        <w:rPr>
          <w:bCs/>
          <w:sz w:val="24"/>
          <w:szCs w:val="24"/>
        </w:rPr>
      </w:pPr>
      <w:r w:rsidRPr="00D50053">
        <w:rPr>
          <w:bCs/>
          <w:sz w:val="24"/>
          <w:szCs w:val="24"/>
        </w:rPr>
        <w:t>Player Idle Animation | Mo</w:t>
      </w:r>
    </w:p>
    <w:p w14:paraId="3419030B" w14:textId="77777777" w:rsidR="00F87DDE" w:rsidRPr="00D50053" w:rsidRDefault="00F87DDE" w:rsidP="00F87DDE">
      <w:pPr>
        <w:numPr>
          <w:ilvl w:val="2"/>
          <w:numId w:val="24"/>
        </w:numPr>
        <w:rPr>
          <w:bCs/>
          <w:sz w:val="24"/>
          <w:szCs w:val="24"/>
        </w:rPr>
      </w:pPr>
      <w:r w:rsidRPr="00D50053">
        <w:rPr>
          <w:bCs/>
          <w:sz w:val="24"/>
          <w:szCs w:val="24"/>
        </w:rPr>
        <w:t>Player Lighting Mechanics | Trey</w:t>
      </w:r>
    </w:p>
    <w:p w14:paraId="3E969437" w14:textId="77777777" w:rsidR="00F87DDE" w:rsidRPr="00D50053" w:rsidRDefault="00F87DDE" w:rsidP="00F87DDE">
      <w:pPr>
        <w:numPr>
          <w:ilvl w:val="2"/>
          <w:numId w:val="24"/>
        </w:numPr>
        <w:rPr>
          <w:bCs/>
          <w:sz w:val="24"/>
          <w:szCs w:val="24"/>
        </w:rPr>
      </w:pPr>
      <w:proofErr w:type="spellStart"/>
      <w:r w:rsidRPr="00D50053">
        <w:rPr>
          <w:bCs/>
          <w:sz w:val="24"/>
          <w:szCs w:val="24"/>
        </w:rPr>
        <w:t>Vacu</w:t>
      </w:r>
      <w:proofErr w:type="spellEnd"/>
      <w:r w:rsidRPr="00D50053">
        <w:rPr>
          <w:bCs/>
          <w:sz w:val="24"/>
          <w:szCs w:val="24"/>
        </w:rPr>
        <w:t>-Lamp Mechanics | William</w:t>
      </w:r>
    </w:p>
    <w:p w14:paraId="31C0C5F1" w14:textId="77777777" w:rsidR="00F87DDE" w:rsidRPr="00D50053" w:rsidRDefault="00F87DDE" w:rsidP="00F87DDE">
      <w:pPr>
        <w:numPr>
          <w:ilvl w:val="1"/>
          <w:numId w:val="24"/>
        </w:numPr>
        <w:rPr>
          <w:bCs/>
          <w:sz w:val="24"/>
          <w:szCs w:val="24"/>
        </w:rPr>
      </w:pPr>
      <w:r w:rsidRPr="00D50053">
        <w:rPr>
          <w:bCs/>
          <w:sz w:val="24"/>
          <w:szCs w:val="24"/>
        </w:rPr>
        <w:t>Enemy Behavior and Generation | Sean &amp; William</w:t>
      </w:r>
    </w:p>
    <w:p w14:paraId="4B767EB9" w14:textId="77777777" w:rsidR="00F87DDE" w:rsidRPr="00D50053" w:rsidRDefault="00F87DDE" w:rsidP="00F87DDE">
      <w:pPr>
        <w:numPr>
          <w:ilvl w:val="2"/>
          <w:numId w:val="24"/>
        </w:numPr>
        <w:rPr>
          <w:bCs/>
          <w:sz w:val="24"/>
          <w:szCs w:val="24"/>
        </w:rPr>
      </w:pPr>
      <w:r w:rsidRPr="00D50053">
        <w:rPr>
          <w:bCs/>
          <w:sz w:val="24"/>
          <w:szCs w:val="24"/>
        </w:rPr>
        <w:t>Enemy AI Script | Sean</w:t>
      </w:r>
    </w:p>
    <w:p w14:paraId="1BE866AF" w14:textId="77777777" w:rsidR="00F87DDE" w:rsidRPr="00D50053" w:rsidRDefault="00F87DDE" w:rsidP="00F87DDE">
      <w:pPr>
        <w:numPr>
          <w:ilvl w:val="2"/>
          <w:numId w:val="24"/>
        </w:numPr>
        <w:rPr>
          <w:bCs/>
          <w:sz w:val="24"/>
          <w:szCs w:val="24"/>
        </w:rPr>
      </w:pPr>
      <w:r w:rsidRPr="00D50053">
        <w:rPr>
          <w:bCs/>
          <w:sz w:val="24"/>
          <w:szCs w:val="24"/>
        </w:rPr>
        <w:t>Base Shade Stats | Sean</w:t>
      </w:r>
    </w:p>
    <w:p w14:paraId="3DB81B7F" w14:textId="77777777" w:rsidR="00F87DDE" w:rsidRPr="00D50053" w:rsidRDefault="00F87DDE" w:rsidP="00F87DDE">
      <w:pPr>
        <w:numPr>
          <w:ilvl w:val="1"/>
          <w:numId w:val="24"/>
        </w:numPr>
        <w:rPr>
          <w:bCs/>
          <w:sz w:val="24"/>
          <w:szCs w:val="24"/>
        </w:rPr>
      </w:pPr>
      <w:r w:rsidRPr="00D50053">
        <w:rPr>
          <w:bCs/>
          <w:sz w:val="24"/>
          <w:szCs w:val="24"/>
        </w:rPr>
        <w:t xml:space="preserve">Basic Sprites Created | </w:t>
      </w:r>
      <w:proofErr w:type="spellStart"/>
      <w:r w:rsidRPr="00D50053">
        <w:rPr>
          <w:bCs/>
          <w:sz w:val="24"/>
          <w:szCs w:val="24"/>
        </w:rPr>
        <w:t>Gigie</w:t>
      </w:r>
      <w:proofErr w:type="spellEnd"/>
    </w:p>
    <w:p w14:paraId="5B039B65" w14:textId="77777777" w:rsidR="00F87DDE" w:rsidRPr="00D50053" w:rsidRDefault="00F87DDE" w:rsidP="00F87DDE">
      <w:pPr>
        <w:numPr>
          <w:ilvl w:val="2"/>
          <w:numId w:val="24"/>
        </w:numPr>
        <w:rPr>
          <w:bCs/>
          <w:sz w:val="24"/>
          <w:szCs w:val="24"/>
        </w:rPr>
      </w:pPr>
      <w:r w:rsidRPr="00D50053">
        <w:rPr>
          <w:bCs/>
          <w:sz w:val="24"/>
          <w:szCs w:val="24"/>
        </w:rPr>
        <w:t>Shade Sprites | Gigi</w:t>
      </w:r>
    </w:p>
    <w:p w14:paraId="346D5DBD" w14:textId="77777777" w:rsidR="00F87DDE" w:rsidRPr="00D50053" w:rsidRDefault="00F87DDE" w:rsidP="00F87DDE">
      <w:pPr>
        <w:numPr>
          <w:ilvl w:val="2"/>
          <w:numId w:val="24"/>
        </w:numPr>
        <w:rPr>
          <w:bCs/>
          <w:sz w:val="24"/>
          <w:szCs w:val="24"/>
        </w:rPr>
      </w:pPr>
      <w:r w:rsidRPr="00D50053">
        <w:rPr>
          <w:bCs/>
          <w:sz w:val="24"/>
          <w:szCs w:val="24"/>
        </w:rPr>
        <w:t>Player Sprites | Pristine &amp; Sally</w:t>
      </w:r>
    </w:p>
    <w:p w14:paraId="62B1F2A6" w14:textId="77777777" w:rsidR="00F87DDE" w:rsidRPr="00D50053" w:rsidRDefault="00F87DDE" w:rsidP="00F87DDE">
      <w:pPr>
        <w:numPr>
          <w:ilvl w:val="1"/>
          <w:numId w:val="24"/>
        </w:numPr>
        <w:rPr>
          <w:bCs/>
          <w:sz w:val="24"/>
          <w:szCs w:val="24"/>
        </w:rPr>
      </w:pPr>
      <w:r w:rsidRPr="00D50053">
        <w:rPr>
          <w:bCs/>
          <w:sz w:val="24"/>
          <w:szCs w:val="24"/>
        </w:rPr>
        <w:t>Conceptualizing Zone Generation | Griffin, Kevin &amp; Oliver</w:t>
      </w:r>
    </w:p>
    <w:p w14:paraId="5FB6C616" w14:textId="77777777" w:rsidR="00F87DDE" w:rsidRPr="00D50053" w:rsidRDefault="00F87DDE" w:rsidP="00F87DDE">
      <w:pPr>
        <w:numPr>
          <w:ilvl w:val="2"/>
          <w:numId w:val="24"/>
        </w:numPr>
        <w:rPr>
          <w:bCs/>
          <w:sz w:val="24"/>
          <w:szCs w:val="24"/>
        </w:rPr>
      </w:pPr>
      <w:r w:rsidRPr="00D50053">
        <w:rPr>
          <w:bCs/>
          <w:sz w:val="24"/>
          <w:szCs w:val="24"/>
        </w:rPr>
        <w:t>Zone Mapping | Griffin</w:t>
      </w:r>
    </w:p>
    <w:p w14:paraId="01DA1688" w14:textId="77777777" w:rsidR="00F87DDE" w:rsidRPr="00D50053" w:rsidRDefault="00F87DDE" w:rsidP="00F87DDE">
      <w:pPr>
        <w:numPr>
          <w:ilvl w:val="2"/>
          <w:numId w:val="24"/>
        </w:numPr>
        <w:rPr>
          <w:bCs/>
          <w:sz w:val="24"/>
          <w:szCs w:val="24"/>
        </w:rPr>
      </w:pPr>
      <w:r w:rsidRPr="00D50053">
        <w:rPr>
          <w:bCs/>
          <w:sz w:val="24"/>
          <w:szCs w:val="24"/>
        </w:rPr>
        <w:lastRenderedPageBreak/>
        <w:t>Zone Generation Script | Kevin</w:t>
      </w:r>
    </w:p>
    <w:p w14:paraId="269F1F66" w14:textId="77777777" w:rsidR="00F87DDE" w:rsidRPr="00D50053" w:rsidRDefault="00F87DDE" w:rsidP="00F87DDE">
      <w:pPr>
        <w:numPr>
          <w:ilvl w:val="2"/>
          <w:numId w:val="24"/>
        </w:numPr>
        <w:rPr>
          <w:bCs/>
          <w:sz w:val="24"/>
          <w:szCs w:val="24"/>
        </w:rPr>
      </w:pPr>
      <w:r w:rsidRPr="00D50053">
        <w:rPr>
          <w:bCs/>
          <w:sz w:val="24"/>
          <w:szCs w:val="24"/>
        </w:rPr>
        <w:t>Tile Art Design | Oliver</w:t>
      </w:r>
    </w:p>
    <w:p w14:paraId="4184442E" w14:textId="77777777" w:rsidR="00F87DDE" w:rsidRPr="00D50053" w:rsidRDefault="00F87DDE" w:rsidP="00F87DDE">
      <w:pPr>
        <w:numPr>
          <w:ilvl w:val="1"/>
          <w:numId w:val="24"/>
        </w:numPr>
        <w:rPr>
          <w:bCs/>
          <w:sz w:val="24"/>
          <w:szCs w:val="24"/>
        </w:rPr>
      </w:pPr>
      <w:r w:rsidRPr="00D50053">
        <w:rPr>
          <w:bCs/>
          <w:sz w:val="24"/>
          <w:szCs w:val="24"/>
        </w:rPr>
        <w:t>UI Base Functionality | Arik &amp; George</w:t>
      </w:r>
    </w:p>
    <w:p w14:paraId="0A386511" w14:textId="77777777" w:rsidR="00F87DDE" w:rsidRPr="00D50053" w:rsidRDefault="00F87DDE" w:rsidP="00F87DDE">
      <w:pPr>
        <w:numPr>
          <w:ilvl w:val="2"/>
          <w:numId w:val="24"/>
        </w:numPr>
        <w:rPr>
          <w:bCs/>
          <w:sz w:val="24"/>
          <w:szCs w:val="24"/>
        </w:rPr>
      </w:pPr>
      <w:r w:rsidRPr="00D50053">
        <w:rPr>
          <w:bCs/>
          <w:sz w:val="24"/>
          <w:szCs w:val="24"/>
        </w:rPr>
        <w:t>Main Menu | Arik</w:t>
      </w:r>
    </w:p>
    <w:p w14:paraId="3089F42D" w14:textId="77777777" w:rsidR="00F87DDE" w:rsidRPr="00D50053" w:rsidRDefault="00F87DDE" w:rsidP="00F87DDE">
      <w:pPr>
        <w:numPr>
          <w:ilvl w:val="2"/>
          <w:numId w:val="24"/>
        </w:numPr>
        <w:rPr>
          <w:bCs/>
          <w:sz w:val="24"/>
          <w:szCs w:val="24"/>
        </w:rPr>
      </w:pPr>
      <w:r w:rsidRPr="00D50053">
        <w:rPr>
          <w:bCs/>
          <w:sz w:val="24"/>
          <w:szCs w:val="24"/>
        </w:rPr>
        <w:t>Pause Menu | George</w:t>
      </w:r>
    </w:p>
    <w:p w14:paraId="37692243" w14:textId="77777777" w:rsidR="00F87DDE" w:rsidRPr="00D50053" w:rsidRDefault="00F87DDE" w:rsidP="00F87DDE">
      <w:pPr>
        <w:numPr>
          <w:ilvl w:val="2"/>
          <w:numId w:val="24"/>
        </w:numPr>
        <w:rPr>
          <w:bCs/>
          <w:sz w:val="24"/>
          <w:szCs w:val="24"/>
        </w:rPr>
      </w:pPr>
      <w:r w:rsidRPr="00D50053">
        <w:rPr>
          <w:bCs/>
          <w:sz w:val="24"/>
          <w:szCs w:val="24"/>
        </w:rPr>
        <w:t>Options Menu | Arik &amp; George</w:t>
      </w:r>
    </w:p>
    <w:p w14:paraId="57543BDB" w14:textId="77777777" w:rsidR="00F87DDE" w:rsidRPr="00D50053" w:rsidRDefault="00F87DDE" w:rsidP="00F87DDE">
      <w:pPr>
        <w:numPr>
          <w:ilvl w:val="2"/>
          <w:numId w:val="24"/>
        </w:numPr>
        <w:rPr>
          <w:bCs/>
          <w:sz w:val="24"/>
          <w:szCs w:val="24"/>
        </w:rPr>
      </w:pPr>
      <w:r w:rsidRPr="00D50053">
        <w:rPr>
          <w:bCs/>
          <w:sz w:val="24"/>
          <w:szCs w:val="24"/>
        </w:rPr>
        <w:t>Upgrades Menu/Overlay | Arik</w:t>
      </w:r>
    </w:p>
    <w:p w14:paraId="55892064" w14:textId="77777777" w:rsidR="00F87DDE" w:rsidRPr="00D50053" w:rsidRDefault="00F87DDE" w:rsidP="00F87DDE">
      <w:pPr>
        <w:numPr>
          <w:ilvl w:val="2"/>
          <w:numId w:val="24"/>
        </w:numPr>
        <w:rPr>
          <w:bCs/>
          <w:sz w:val="24"/>
          <w:szCs w:val="24"/>
        </w:rPr>
      </w:pPr>
      <w:r w:rsidRPr="00D50053">
        <w:rPr>
          <w:bCs/>
          <w:sz w:val="24"/>
          <w:szCs w:val="24"/>
        </w:rPr>
        <w:t>In-Game UI | George</w:t>
      </w:r>
    </w:p>
    <w:p w14:paraId="08AC8262" w14:textId="77777777" w:rsidR="00F87DDE" w:rsidRPr="00D50053" w:rsidRDefault="00F87DDE" w:rsidP="00F87DDE">
      <w:pPr>
        <w:numPr>
          <w:ilvl w:val="1"/>
          <w:numId w:val="24"/>
        </w:numPr>
        <w:rPr>
          <w:bCs/>
          <w:sz w:val="24"/>
          <w:szCs w:val="24"/>
        </w:rPr>
      </w:pPr>
      <w:r w:rsidRPr="00D50053">
        <w:rPr>
          <w:bCs/>
          <w:sz w:val="24"/>
          <w:szCs w:val="24"/>
        </w:rPr>
        <w:t>Upgrade Mechanics | Arik &amp; Griffin</w:t>
      </w:r>
    </w:p>
    <w:p w14:paraId="5D12AC36" w14:textId="77777777" w:rsidR="00F87DDE" w:rsidRPr="00D50053" w:rsidRDefault="00F87DDE" w:rsidP="00F87DDE">
      <w:pPr>
        <w:numPr>
          <w:ilvl w:val="2"/>
          <w:numId w:val="24"/>
        </w:numPr>
        <w:rPr>
          <w:bCs/>
          <w:sz w:val="24"/>
          <w:szCs w:val="24"/>
        </w:rPr>
      </w:pPr>
      <w:r w:rsidRPr="00D50053">
        <w:rPr>
          <w:bCs/>
          <w:sz w:val="24"/>
          <w:szCs w:val="24"/>
        </w:rPr>
        <w:t>Upgrade Level Roadmap | Arik</w:t>
      </w:r>
    </w:p>
    <w:p w14:paraId="30657FD1" w14:textId="77777777" w:rsidR="00F87DDE" w:rsidRPr="00D50053" w:rsidRDefault="00F87DDE" w:rsidP="00F87DDE">
      <w:pPr>
        <w:numPr>
          <w:ilvl w:val="2"/>
          <w:numId w:val="24"/>
        </w:numPr>
        <w:rPr>
          <w:bCs/>
          <w:sz w:val="24"/>
          <w:szCs w:val="24"/>
        </w:rPr>
      </w:pPr>
      <w:r w:rsidRPr="00D50053">
        <w:rPr>
          <w:bCs/>
          <w:sz w:val="24"/>
          <w:szCs w:val="24"/>
        </w:rPr>
        <w:t>Upgrade Framework &amp; Script | Griffin &amp; Arik</w:t>
      </w:r>
    </w:p>
    <w:p w14:paraId="40E5337E" w14:textId="77777777" w:rsidR="00F87DDE" w:rsidRPr="00F87DDE" w:rsidRDefault="00F87DDE" w:rsidP="00F87DDE">
      <w:pPr>
        <w:rPr>
          <w:b/>
          <w:color w:val="980000"/>
          <w:sz w:val="24"/>
          <w:szCs w:val="24"/>
        </w:rPr>
      </w:pPr>
      <w:r w:rsidRPr="00F87DDE">
        <w:rPr>
          <w:b/>
          <w:bCs/>
          <w:color w:val="980000"/>
          <w:sz w:val="24"/>
          <w:szCs w:val="24"/>
        </w:rPr>
        <w:t>Week 6 (10/1)</w:t>
      </w:r>
    </w:p>
    <w:p w14:paraId="33F535F3" w14:textId="77777777" w:rsidR="00F87DDE" w:rsidRPr="00D50053" w:rsidRDefault="00F87DDE" w:rsidP="00F87DDE">
      <w:pPr>
        <w:numPr>
          <w:ilvl w:val="0"/>
          <w:numId w:val="25"/>
        </w:numPr>
        <w:rPr>
          <w:bCs/>
          <w:sz w:val="24"/>
          <w:szCs w:val="24"/>
        </w:rPr>
      </w:pPr>
      <w:r w:rsidRPr="00D50053">
        <w:rPr>
          <w:bCs/>
          <w:sz w:val="24"/>
          <w:szCs w:val="24"/>
        </w:rPr>
        <w:t>Merging Branches and Scenes into Base Playable Demo</w:t>
      </w:r>
    </w:p>
    <w:p w14:paraId="61238890" w14:textId="77777777" w:rsidR="00F87DDE" w:rsidRPr="00D50053" w:rsidRDefault="00F87DDE" w:rsidP="00F87DDE">
      <w:pPr>
        <w:numPr>
          <w:ilvl w:val="1"/>
          <w:numId w:val="25"/>
        </w:numPr>
        <w:rPr>
          <w:bCs/>
          <w:sz w:val="24"/>
          <w:szCs w:val="24"/>
        </w:rPr>
      </w:pPr>
      <w:r w:rsidRPr="00D50053">
        <w:rPr>
          <w:bCs/>
          <w:sz w:val="24"/>
          <w:szCs w:val="24"/>
        </w:rPr>
        <w:t>Base UI Integration | George and Arik</w:t>
      </w:r>
    </w:p>
    <w:p w14:paraId="2B3ADB9F" w14:textId="77777777" w:rsidR="00F87DDE" w:rsidRPr="00D50053" w:rsidRDefault="00F87DDE" w:rsidP="00F87DDE">
      <w:pPr>
        <w:numPr>
          <w:ilvl w:val="1"/>
          <w:numId w:val="25"/>
        </w:numPr>
        <w:rPr>
          <w:bCs/>
          <w:sz w:val="24"/>
          <w:szCs w:val="24"/>
        </w:rPr>
      </w:pPr>
      <w:r w:rsidRPr="00D50053">
        <w:rPr>
          <w:bCs/>
          <w:sz w:val="24"/>
          <w:szCs w:val="24"/>
        </w:rPr>
        <w:t>Player Mechanics Integration | Trey and William</w:t>
      </w:r>
    </w:p>
    <w:p w14:paraId="0C083E67" w14:textId="77777777" w:rsidR="00F87DDE" w:rsidRPr="00D50053" w:rsidRDefault="00F87DDE" w:rsidP="00F87DDE">
      <w:pPr>
        <w:numPr>
          <w:ilvl w:val="0"/>
          <w:numId w:val="25"/>
        </w:numPr>
        <w:rPr>
          <w:bCs/>
          <w:sz w:val="24"/>
          <w:szCs w:val="24"/>
        </w:rPr>
      </w:pPr>
      <w:r w:rsidRPr="00D50053">
        <w:rPr>
          <w:bCs/>
          <w:sz w:val="24"/>
          <w:szCs w:val="24"/>
        </w:rPr>
        <w:t>Background Music &amp; Sound FX Implementation | Austin</w:t>
      </w:r>
    </w:p>
    <w:p w14:paraId="47D4F6DD" w14:textId="6B9FCE7A" w:rsidR="00F87DDE" w:rsidRDefault="00F87DDE" w:rsidP="00F87DDE">
      <w:pPr>
        <w:rPr>
          <w:b/>
          <w:bCs/>
          <w:color w:val="980000"/>
          <w:sz w:val="24"/>
          <w:szCs w:val="24"/>
        </w:rPr>
      </w:pPr>
      <w:r w:rsidRPr="00F87DDE">
        <w:rPr>
          <w:b/>
          <w:bCs/>
          <w:color w:val="980000"/>
          <w:sz w:val="24"/>
          <w:szCs w:val="24"/>
        </w:rPr>
        <w:t>Week 7 (10/8)</w:t>
      </w:r>
    </w:p>
    <w:p w14:paraId="449AD06F" w14:textId="77777777" w:rsidR="0041732A" w:rsidRPr="00D50053" w:rsidRDefault="0041732A" w:rsidP="0041732A">
      <w:pPr>
        <w:numPr>
          <w:ilvl w:val="0"/>
          <w:numId w:val="25"/>
        </w:numPr>
        <w:rPr>
          <w:bCs/>
          <w:sz w:val="24"/>
          <w:szCs w:val="24"/>
        </w:rPr>
      </w:pPr>
      <w:r w:rsidRPr="00D50053">
        <w:rPr>
          <w:bCs/>
          <w:sz w:val="24"/>
          <w:szCs w:val="24"/>
        </w:rPr>
        <w:t>Character Movement Animations | Mo</w:t>
      </w:r>
    </w:p>
    <w:p w14:paraId="023B0AAB" w14:textId="77777777" w:rsidR="0041732A" w:rsidRPr="00D50053" w:rsidRDefault="0041732A" w:rsidP="0041732A">
      <w:pPr>
        <w:numPr>
          <w:ilvl w:val="1"/>
          <w:numId w:val="25"/>
        </w:numPr>
        <w:rPr>
          <w:bCs/>
          <w:sz w:val="24"/>
          <w:szCs w:val="24"/>
        </w:rPr>
      </w:pPr>
      <w:r w:rsidRPr="00D50053">
        <w:rPr>
          <w:bCs/>
          <w:sz w:val="24"/>
          <w:szCs w:val="24"/>
        </w:rPr>
        <w:t>Character Sprites Finalized | Pristine and Sally</w:t>
      </w:r>
    </w:p>
    <w:p w14:paraId="2E14FB85" w14:textId="77777777" w:rsidR="0041732A" w:rsidRPr="00D50053" w:rsidRDefault="0041732A" w:rsidP="0041732A">
      <w:pPr>
        <w:numPr>
          <w:ilvl w:val="0"/>
          <w:numId w:val="25"/>
        </w:numPr>
        <w:rPr>
          <w:bCs/>
          <w:sz w:val="24"/>
          <w:szCs w:val="24"/>
        </w:rPr>
      </w:pPr>
      <w:r w:rsidRPr="00D50053">
        <w:rPr>
          <w:bCs/>
          <w:sz w:val="24"/>
          <w:szCs w:val="24"/>
        </w:rPr>
        <w:t>Menu Sprites and Design Implemented | Arik, George, &amp; Gigi</w:t>
      </w:r>
    </w:p>
    <w:p w14:paraId="7601D609" w14:textId="77777777" w:rsidR="0041732A" w:rsidRPr="00D50053" w:rsidRDefault="0041732A" w:rsidP="0041732A">
      <w:pPr>
        <w:numPr>
          <w:ilvl w:val="1"/>
          <w:numId w:val="25"/>
        </w:numPr>
        <w:rPr>
          <w:bCs/>
          <w:sz w:val="24"/>
          <w:szCs w:val="24"/>
        </w:rPr>
      </w:pPr>
      <w:r w:rsidRPr="00D50053">
        <w:rPr>
          <w:bCs/>
          <w:sz w:val="24"/>
          <w:szCs w:val="24"/>
        </w:rPr>
        <w:t>Menu Sprites Complete | Gigi</w:t>
      </w:r>
    </w:p>
    <w:p w14:paraId="6CC1099D" w14:textId="3D83BEF8" w:rsidR="0041732A" w:rsidRPr="00D50053" w:rsidRDefault="0041732A" w:rsidP="00712098">
      <w:pPr>
        <w:numPr>
          <w:ilvl w:val="1"/>
          <w:numId w:val="25"/>
        </w:numPr>
        <w:rPr>
          <w:bCs/>
          <w:sz w:val="24"/>
          <w:szCs w:val="24"/>
        </w:rPr>
      </w:pPr>
      <w:r w:rsidRPr="00D50053">
        <w:rPr>
          <w:bCs/>
          <w:sz w:val="24"/>
          <w:szCs w:val="24"/>
        </w:rPr>
        <w:t>Sprites Implemented into Menus | Arik &amp; George</w:t>
      </w:r>
    </w:p>
    <w:p w14:paraId="500F4C15" w14:textId="0B1A4476" w:rsidR="00F87DDE" w:rsidRPr="00D50053" w:rsidRDefault="00F87DDE" w:rsidP="00F87DDE">
      <w:pPr>
        <w:numPr>
          <w:ilvl w:val="0"/>
          <w:numId w:val="26"/>
        </w:numPr>
        <w:rPr>
          <w:bCs/>
          <w:sz w:val="24"/>
          <w:szCs w:val="24"/>
        </w:rPr>
      </w:pPr>
      <w:r w:rsidRPr="00D50053">
        <w:rPr>
          <w:bCs/>
          <w:sz w:val="24"/>
          <w:szCs w:val="24"/>
        </w:rPr>
        <w:t xml:space="preserve">Implementing Art Assets into Demo | Mo, Oliver, </w:t>
      </w:r>
      <w:r w:rsidR="00C66F97" w:rsidRPr="00D50053">
        <w:rPr>
          <w:bCs/>
          <w:sz w:val="24"/>
          <w:szCs w:val="24"/>
        </w:rPr>
        <w:t>&amp; Dev</w:t>
      </w:r>
      <w:r w:rsidRPr="00D50053">
        <w:rPr>
          <w:bCs/>
          <w:sz w:val="24"/>
          <w:szCs w:val="24"/>
        </w:rPr>
        <w:t xml:space="preserve"> Team</w:t>
      </w:r>
    </w:p>
    <w:p w14:paraId="75E6ACA0" w14:textId="77777777" w:rsidR="00F87DDE" w:rsidRPr="00D50053" w:rsidRDefault="00F87DDE" w:rsidP="00F87DDE">
      <w:pPr>
        <w:numPr>
          <w:ilvl w:val="0"/>
          <w:numId w:val="26"/>
        </w:numPr>
        <w:rPr>
          <w:bCs/>
          <w:sz w:val="24"/>
          <w:szCs w:val="24"/>
        </w:rPr>
      </w:pPr>
      <w:r w:rsidRPr="00D50053">
        <w:rPr>
          <w:bCs/>
          <w:sz w:val="24"/>
          <w:szCs w:val="24"/>
        </w:rPr>
        <w:t>Demo Testing and Debugging | Dev Team</w:t>
      </w:r>
    </w:p>
    <w:p w14:paraId="2D795EA7" w14:textId="77777777" w:rsidR="00F87DDE" w:rsidRPr="00D50053" w:rsidRDefault="00F87DDE" w:rsidP="00F87DDE">
      <w:pPr>
        <w:numPr>
          <w:ilvl w:val="0"/>
          <w:numId w:val="26"/>
        </w:numPr>
        <w:rPr>
          <w:bCs/>
          <w:sz w:val="24"/>
          <w:szCs w:val="24"/>
        </w:rPr>
      </w:pPr>
      <w:r w:rsidRPr="00D50053">
        <w:rPr>
          <w:bCs/>
          <w:sz w:val="24"/>
          <w:szCs w:val="24"/>
        </w:rPr>
        <w:t>Midterm Presentation Design | Kevin, Austin, &amp; Arik</w:t>
      </w:r>
    </w:p>
    <w:p w14:paraId="2430EF22" w14:textId="77777777" w:rsidR="00F87DDE" w:rsidRPr="00F87DDE" w:rsidRDefault="00F87DDE" w:rsidP="00F87DDE">
      <w:pPr>
        <w:rPr>
          <w:b/>
          <w:color w:val="980000"/>
          <w:sz w:val="24"/>
          <w:szCs w:val="24"/>
        </w:rPr>
      </w:pPr>
      <w:r w:rsidRPr="00F87DDE">
        <w:rPr>
          <w:b/>
          <w:bCs/>
          <w:color w:val="980000"/>
          <w:sz w:val="24"/>
          <w:szCs w:val="24"/>
        </w:rPr>
        <w:t>Week 8 (10/15)</w:t>
      </w:r>
    </w:p>
    <w:p w14:paraId="0452A341" w14:textId="77777777" w:rsidR="00F87DDE" w:rsidRPr="00F87DDE" w:rsidRDefault="00F87DDE" w:rsidP="00F87DDE">
      <w:pPr>
        <w:numPr>
          <w:ilvl w:val="0"/>
          <w:numId w:val="27"/>
        </w:numPr>
        <w:rPr>
          <w:b/>
          <w:bCs/>
          <w:color w:val="980000"/>
          <w:sz w:val="24"/>
          <w:szCs w:val="24"/>
        </w:rPr>
      </w:pPr>
      <w:r w:rsidRPr="00F87DDE">
        <w:rPr>
          <w:b/>
          <w:bCs/>
          <w:color w:val="980000"/>
          <w:sz w:val="24"/>
          <w:szCs w:val="24"/>
        </w:rPr>
        <w:t>[Midterm Presentation]</w:t>
      </w:r>
    </w:p>
    <w:p w14:paraId="714D950E" w14:textId="6ED7EB8B" w:rsidR="00F87DDE" w:rsidRPr="00D50053" w:rsidRDefault="00F87DDE" w:rsidP="00F477F2">
      <w:pPr>
        <w:jc w:val="center"/>
        <w:rPr>
          <w:b/>
          <w:bCs/>
          <w:sz w:val="24"/>
          <w:szCs w:val="24"/>
        </w:rPr>
      </w:pPr>
      <w:r w:rsidRPr="00D50053">
        <w:rPr>
          <w:b/>
          <w:bCs/>
          <w:sz w:val="24"/>
          <w:szCs w:val="24"/>
        </w:rPr>
        <w:t>-DRAFT OF POST-MIDTERM TIMELINE-</w:t>
      </w:r>
    </w:p>
    <w:p w14:paraId="0000014E" w14:textId="77777777" w:rsidR="00D40681" w:rsidRDefault="00220E7D">
      <w:pPr>
        <w:rPr>
          <w:b/>
          <w:color w:val="980000"/>
          <w:sz w:val="24"/>
          <w:szCs w:val="24"/>
        </w:rPr>
      </w:pPr>
      <w:r>
        <w:rPr>
          <w:b/>
          <w:color w:val="980000"/>
          <w:sz w:val="24"/>
          <w:szCs w:val="24"/>
        </w:rPr>
        <w:t>Week 9 (10/22)</w:t>
      </w:r>
    </w:p>
    <w:p w14:paraId="0000014F" w14:textId="77777777" w:rsidR="00D40681" w:rsidRDefault="00220E7D">
      <w:pPr>
        <w:numPr>
          <w:ilvl w:val="0"/>
          <w:numId w:val="11"/>
        </w:numPr>
        <w:rPr>
          <w:sz w:val="24"/>
          <w:szCs w:val="24"/>
        </w:rPr>
      </w:pPr>
      <w:r>
        <w:rPr>
          <w:sz w:val="24"/>
          <w:szCs w:val="24"/>
        </w:rPr>
        <w:t>[</w:t>
      </w:r>
      <w:r>
        <w:rPr>
          <w:i/>
          <w:sz w:val="24"/>
          <w:szCs w:val="24"/>
        </w:rPr>
        <w:t>Fall Break for CWRU Students]</w:t>
      </w:r>
    </w:p>
    <w:p w14:paraId="00000150" w14:textId="77777777" w:rsidR="00D40681" w:rsidRDefault="00220E7D">
      <w:pPr>
        <w:numPr>
          <w:ilvl w:val="0"/>
          <w:numId w:val="11"/>
        </w:numPr>
        <w:rPr>
          <w:sz w:val="24"/>
          <w:szCs w:val="24"/>
        </w:rPr>
      </w:pPr>
      <w:r>
        <w:rPr>
          <w:sz w:val="24"/>
          <w:szCs w:val="24"/>
        </w:rPr>
        <w:t>Art refinement:</w:t>
      </w:r>
    </w:p>
    <w:p w14:paraId="00000151" w14:textId="77777777" w:rsidR="00D40681" w:rsidRDefault="00220E7D">
      <w:pPr>
        <w:numPr>
          <w:ilvl w:val="1"/>
          <w:numId w:val="11"/>
        </w:numPr>
        <w:rPr>
          <w:sz w:val="24"/>
          <w:szCs w:val="24"/>
        </w:rPr>
      </w:pPr>
      <w:r>
        <w:rPr>
          <w:sz w:val="24"/>
          <w:szCs w:val="24"/>
        </w:rPr>
        <w:t>Environmental assets</w:t>
      </w:r>
    </w:p>
    <w:p w14:paraId="00000152" w14:textId="77777777" w:rsidR="00D40681" w:rsidRDefault="00220E7D">
      <w:pPr>
        <w:numPr>
          <w:ilvl w:val="1"/>
          <w:numId w:val="11"/>
        </w:numPr>
        <w:rPr>
          <w:sz w:val="24"/>
          <w:szCs w:val="24"/>
        </w:rPr>
      </w:pPr>
      <w:r>
        <w:rPr>
          <w:sz w:val="24"/>
          <w:szCs w:val="24"/>
        </w:rPr>
        <w:t>Level props</w:t>
      </w:r>
    </w:p>
    <w:p w14:paraId="00000153" w14:textId="77777777" w:rsidR="00D40681" w:rsidRDefault="00220E7D">
      <w:pPr>
        <w:numPr>
          <w:ilvl w:val="1"/>
          <w:numId w:val="11"/>
        </w:numPr>
        <w:rPr>
          <w:sz w:val="24"/>
          <w:szCs w:val="24"/>
        </w:rPr>
      </w:pPr>
      <w:r>
        <w:rPr>
          <w:sz w:val="24"/>
          <w:szCs w:val="24"/>
        </w:rPr>
        <w:t>Character Animations</w:t>
      </w:r>
    </w:p>
    <w:p w14:paraId="00000154" w14:textId="77777777" w:rsidR="00D40681" w:rsidRDefault="00220E7D">
      <w:pPr>
        <w:numPr>
          <w:ilvl w:val="0"/>
          <w:numId w:val="11"/>
        </w:numPr>
        <w:rPr>
          <w:sz w:val="24"/>
          <w:szCs w:val="24"/>
        </w:rPr>
      </w:pPr>
      <w:r>
        <w:rPr>
          <w:sz w:val="24"/>
          <w:szCs w:val="24"/>
        </w:rPr>
        <w:t>Level design tweaks</w:t>
      </w:r>
    </w:p>
    <w:p w14:paraId="00000156" w14:textId="02BD741B" w:rsidR="00D40681" w:rsidRDefault="00220E7D">
      <w:pPr>
        <w:rPr>
          <w:b/>
          <w:color w:val="980000"/>
          <w:sz w:val="24"/>
          <w:szCs w:val="24"/>
        </w:rPr>
      </w:pPr>
      <w:r>
        <w:rPr>
          <w:b/>
          <w:color w:val="980000"/>
          <w:sz w:val="24"/>
          <w:szCs w:val="24"/>
        </w:rPr>
        <w:t>Week 10 (10/29)</w:t>
      </w:r>
      <w:r w:rsidR="00FE18D9">
        <w:rPr>
          <w:b/>
          <w:color w:val="980000"/>
          <w:sz w:val="24"/>
          <w:szCs w:val="24"/>
        </w:rPr>
        <w:t xml:space="preserve"> – Dynamic Development</w:t>
      </w:r>
    </w:p>
    <w:p w14:paraId="0E064BF6" w14:textId="3387532E" w:rsidR="00AB2201" w:rsidRPr="00AB2201" w:rsidRDefault="00AB2201" w:rsidP="00A176EA">
      <w:pPr>
        <w:numPr>
          <w:ilvl w:val="0"/>
          <w:numId w:val="11"/>
        </w:numPr>
        <w:rPr>
          <w:b/>
          <w:color w:val="980000"/>
          <w:sz w:val="24"/>
          <w:szCs w:val="24"/>
        </w:rPr>
      </w:pPr>
      <w:r>
        <w:rPr>
          <w:sz w:val="24"/>
          <w:szCs w:val="24"/>
        </w:rPr>
        <w:t xml:space="preserve">Project Self-Evaluation: Revisiting </w:t>
      </w:r>
      <w:r w:rsidR="00FE565A">
        <w:rPr>
          <w:sz w:val="24"/>
          <w:szCs w:val="24"/>
        </w:rPr>
        <w:t>G</w:t>
      </w:r>
      <w:r>
        <w:rPr>
          <w:sz w:val="24"/>
          <w:szCs w:val="24"/>
        </w:rPr>
        <w:t xml:space="preserve">oals and </w:t>
      </w:r>
      <w:r w:rsidR="00FE565A">
        <w:rPr>
          <w:sz w:val="24"/>
          <w:szCs w:val="24"/>
        </w:rPr>
        <w:t>T</w:t>
      </w:r>
      <w:r>
        <w:rPr>
          <w:sz w:val="24"/>
          <w:szCs w:val="24"/>
        </w:rPr>
        <w:t xml:space="preserve">arget </w:t>
      </w:r>
      <w:r w:rsidR="00FE565A">
        <w:rPr>
          <w:sz w:val="24"/>
          <w:szCs w:val="24"/>
        </w:rPr>
        <w:t>P</w:t>
      </w:r>
      <w:r>
        <w:rPr>
          <w:sz w:val="24"/>
          <w:szCs w:val="24"/>
        </w:rPr>
        <w:t>rogress</w:t>
      </w:r>
    </w:p>
    <w:p w14:paraId="00000158" w14:textId="77777777" w:rsidR="00D40681" w:rsidRDefault="00220E7D">
      <w:pPr>
        <w:numPr>
          <w:ilvl w:val="0"/>
          <w:numId w:val="4"/>
        </w:numPr>
        <w:rPr>
          <w:b/>
          <w:sz w:val="24"/>
          <w:szCs w:val="24"/>
        </w:rPr>
      </w:pPr>
      <w:r>
        <w:rPr>
          <w:sz w:val="24"/>
          <w:szCs w:val="24"/>
        </w:rPr>
        <w:t>Refining and integrating final UI elements</w:t>
      </w:r>
    </w:p>
    <w:p w14:paraId="13364BDC" w14:textId="2E9DBBB6" w:rsidR="00D87B62" w:rsidRPr="00A176EA" w:rsidRDefault="00D87B62">
      <w:pPr>
        <w:numPr>
          <w:ilvl w:val="0"/>
          <w:numId w:val="4"/>
        </w:numPr>
        <w:rPr>
          <w:b/>
          <w:sz w:val="24"/>
          <w:szCs w:val="24"/>
        </w:rPr>
      </w:pPr>
      <w:r>
        <w:rPr>
          <w:sz w:val="24"/>
          <w:szCs w:val="24"/>
        </w:rPr>
        <w:t>Enemy Behavior and Types Finalized</w:t>
      </w:r>
    </w:p>
    <w:p w14:paraId="049E2796" w14:textId="4D9AC737" w:rsidR="00D87B62" w:rsidRPr="00A176EA" w:rsidRDefault="00D87B62">
      <w:pPr>
        <w:numPr>
          <w:ilvl w:val="0"/>
          <w:numId w:val="4"/>
        </w:numPr>
        <w:rPr>
          <w:b/>
          <w:sz w:val="24"/>
          <w:szCs w:val="24"/>
        </w:rPr>
      </w:pPr>
      <w:r>
        <w:rPr>
          <w:sz w:val="24"/>
          <w:szCs w:val="24"/>
        </w:rPr>
        <w:t>Dynamic World Generation Implemented</w:t>
      </w:r>
    </w:p>
    <w:p w14:paraId="45D95662" w14:textId="2A550B93" w:rsidR="0014093F" w:rsidRDefault="0014093F">
      <w:pPr>
        <w:numPr>
          <w:ilvl w:val="0"/>
          <w:numId w:val="4"/>
        </w:numPr>
        <w:rPr>
          <w:b/>
          <w:sz w:val="24"/>
          <w:szCs w:val="24"/>
        </w:rPr>
      </w:pPr>
      <w:r>
        <w:rPr>
          <w:sz w:val="24"/>
          <w:szCs w:val="24"/>
        </w:rPr>
        <w:lastRenderedPageBreak/>
        <w:t>Development of Player Upgrade Variants Begin</w:t>
      </w:r>
    </w:p>
    <w:p w14:paraId="51F6E668" w14:textId="62BEB994" w:rsidR="00D87B62" w:rsidRDefault="00220E7D">
      <w:pPr>
        <w:rPr>
          <w:b/>
          <w:color w:val="980000"/>
          <w:sz w:val="24"/>
          <w:szCs w:val="24"/>
        </w:rPr>
      </w:pPr>
      <w:r>
        <w:rPr>
          <w:b/>
          <w:color w:val="980000"/>
          <w:sz w:val="24"/>
          <w:szCs w:val="24"/>
        </w:rPr>
        <w:t>Week 11 (11/5)</w:t>
      </w:r>
      <w:r w:rsidR="00FE18D9">
        <w:rPr>
          <w:b/>
          <w:color w:val="980000"/>
          <w:sz w:val="24"/>
          <w:szCs w:val="24"/>
        </w:rPr>
        <w:t xml:space="preserve"> – Core Mechanics</w:t>
      </w:r>
    </w:p>
    <w:p w14:paraId="076D4EF5" w14:textId="52D23D02" w:rsidR="00D87B62" w:rsidRPr="00A176EA" w:rsidRDefault="00D87B62" w:rsidP="00D87B62">
      <w:pPr>
        <w:numPr>
          <w:ilvl w:val="0"/>
          <w:numId w:val="4"/>
        </w:numPr>
        <w:rPr>
          <w:b/>
          <w:sz w:val="24"/>
          <w:szCs w:val="24"/>
        </w:rPr>
      </w:pPr>
      <w:r>
        <w:rPr>
          <w:bCs/>
          <w:sz w:val="24"/>
          <w:szCs w:val="24"/>
        </w:rPr>
        <w:t xml:space="preserve">Implementation of </w:t>
      </w:r>
      <w:r w:rsidR="009C0B42">
        <w:rPr>
          <w:bCs/>
          <w:sz w:val="24"/>
          <w:szCs w:val="24"/>
        </w:rPr>
        <w:t>F</w:t>
      </w:r>
      <w:r>
        <w:rPr>
          <w:bCs/>
          <w:sz w:val="24"/>
          <w:szCs w:val="24"/>
        </w:rPr>
        <w:t xml:space="preserve">irefly </w:t>
      </w:r>
      <w:r w:rsidR="009C0B42">
        <w:rPr>
          <w:bCs/>
          <w:sz w:val="24"/>
          <w:szCs w:val="24"/>
        </w:rPr>
        <w:t>V</w:t>
      </w:r>
      <w:r>
        <w:rPr>
          <w:bCs/>
          <w:sz w:val="24"/>
          <w:szCs w:val="24"/>
        </w:rPr>
        <w:t>ariants</w:t>
      </w:r>
    </w:p>
    <w:p w14:paraId="7E7CB48B" w14:textId="4D1FD135" w:rsidR="00D87B62" w:rsidRPr="00D87B62" w:rsidRDefault="00D87B62" w:rsidP="00A176EA">
      <w:pPr>
        <w:numPr>
          <w:ilvl w:val="0"/>
          <w:numId w:val="4"/>
        </w:numPr>
        <w:rPr>
          <w:b/>
          <w:color w:val="980000"/>
          <w:sz w:val="24"/>
          <w:szCs w:val="24"/>
        </w:rPr>
      </w:pPr>
      <w:r>
        <w:rPr>
          <w:sz w:val="24"/>
          <w:szCs w:val="24"/>
        </w:rPr>
        <w:t>Game Logo Design</w:t>
      </w:r>
    </w:p>
    <w:p w14:paraId="0000015E" w14:textId="45CE684F" w:rsidR="00D40681" w:rsidRPr="00A176EA" w:rsidRDefault="00220E7D">
      <w:pPr>
        <w:numPr>
          <w:ilvl w:val="0"/>
          <w:numId w:val="19"/>
        </w:numPr>
        <w:rPr>
          <w:b/>
          <w:sz w:val="24"/>
          <w:szCs w:val="24"/>
        </w:rPr>
      </w:pPr>
      <w:r>
        <w:rPr>
          <w:sz w:val="24"/>
          <w:szCs w:val="24"/>
        </w:rPr>
        <w:t xml:space="preserve">Integrating </w:t>
      </w:r>
      <w:r w:rsidR="00E26E1D">
        <w:rPr>
          <w:sz w:val="24"/>
          <w:szCs w:val="24"/>
        </w:rPr>
        <w:t>F</w:t>
      </w:r>
      <w:r>
        <w:rPr>
          <w:sz w:val="24"/>
          <w:szCs w:val="24"/>
        </w:rPr>
        <w:t xml:space="preserve">inalized </w:t>
      </w:r>
      <w:r w:rsidR="00E26E1D">
        <w:rPr>
          <w:sz w:val="24"/>
          <w:szCs w:val="24"/>
        </w:rPr>
        <w:t>Art A</w:t>
      </w:r>
      <w:r>
        <w:rPr>
          <w:sz w:val="24"/>
          <w:szCs w:val="24"/>
        </w:rPr>
        <w:t>ssets</w:t>
      </w:r>
    </w:p>
    <w:p w14:paraId="21A6A150" w14:textId="314C13DB" w:rsidR="000D3FD7" w:rsidRPr="00A176EA" w:rsidRDefault="000D3FD7">
      <w:pPr>
        <w:numPr>
          <w:ilvl w:val="0"/>
          <w:numId w:val="19"/>
        </w:numPr>
        <w:rPr>
          <w:b/>
          <w:sz w:val="24"/>
          <w:szCs w:val="24"/>
        </w:rPr>
      </w:pPr>
      <w:r>
        <w:rPr>
          <w:sz w:val="24"/>
          <w:szCs w:val="24"/>
        </w:rPr>
        <w:t xml:space="preserve">Finalization of Main City </w:t>
      </w:r>
      <w:r w:rsidR="0014093F">
        <w:rPr>
          <w:sz w:val="24"/>
          <w:szCs w:val="24"/>
        </w:rPr>
        <w:t>Features</w:t>
      </w:r>
    </w:p>
    <w:p w14:paraId="4EA27420" w14:textId="6EEA47F6" w:rsidR="0014093F" w:rsidRPr="00A176EA" w:rsidRDefault="0014093F">
      <w:pPr>
        <w:numPr>
          <w:ilvl w:val="0"/>
          <w:numId w:val="19"/>
        </w:numPr>
        <w:rPr>
          <w:b/>
          <w:sz w:val="24"/>
          <w:szCs w:val="24"/>
        </w:rPr>
      </w:pPr>
      <w:r>
        <w:rPr>
          <w:sz w:val="24"/>
          <w:szCs w:val="24"/>
        </w:rPr>
        <w:t>Player Upgrades Complete</w:t>
      </w:r>
    </w:p>
    <w:p w14:paraId="7F0BD6B7" w14:textId="3AF7E7C9" w:rsidR="00E26E1D" w:rsidRPr="00A176EA" w:rsidRDefault="00E26E1D" w:rsidP="00E26E1D">
      <w:pPr>
        <w:numPr>
          <w:ilvl w:val="0"/>
          <w:numId w:val="19"/>
        </w:numPr>
        <w:rPr>
          <w:b/>
          <w:sz w:val="24"/>
          <w:szCs w:val="24"/>
        </w:rPr>
      </w:pPr>
      <w:r>
        <w:rPr>
          <w:sz w:val="24"/>
          <w:szCs w:val="24"/>
        </w:rPr>
        <w:t>Playtesting new game demo</w:t>
      </w:r>
    </w:p>
    <w:p w14:paraId="2CD7976A" w14:textId="32E7F7EE" w:rsidR="00E26E1D" w:rsidRPr="00FE18D9" w:rsidRDefault="00E26E1D" w:rsidP="00A176EA">
      <w:pPr>
        <w:numPr>
          <w:ilvl w:val="0"/>
          <w:numId w:val="4"/>
        </w:numPr>
        <w:rPr>
          <w:b/>
          <w:sz w:val="24"/>
          <w:szCs w:val="24"/>
        </w:rPr>
      </w:pPr>
      <w:r>
        <w:rPr>
          <w:sz w:val="24"/>
          <w:szCs w:val="24"/>
        </w:rPr>
        <w:t>Finalize and beginning integration of background music/sound FX</w:t>
      </w:r>
    </w:p>
    <w:p w14:paraId="6F3177AF" w14:textId="3256DA2E" w:rsidR="000D3FD7" w:rsidRDefault="00220E7D">
      <w:pPr>
        <w:rPr>
          <w:b/>
          <w:color w:val="980000"/>
          <w:sz w:val="24"/>
          <w:szCs w:val="24"/>
        </w:rPr>
      </w:pPr>
      <w:r>
        <w:rPr>
          <w:b/>
          <w:color w:val="980000"/>
          <w:sz w:val="24"/>
          <w:szCs w:val="24"/>
        </w:rPr>
        <w:t>Week 12 (11/12)</w:t>
      </w:r>
      <w:r w:rsidR="00FE18D9">
        <w:rPr>
          <w:b/>
          <w:color w:val="980000"/>
          <w:sz w:val="24"/>
          <w:szCs w:val="24"/>
        </w:rPr>
        <w:t xml:space="preserve"> – Art Implementation &amp; Playtesting</w:t>
      </w:r>
    </w:p>
    <w:p w14:paraId="599CC0D9" w14:textId="1CA6064F" w:rsidR="00D87B62" w:rsidRPr="00D87B62" w:rsidRDefault="00D87B62" w:rsidP="00A176EA">
      <w:pPr>
        <w:numPr>
          <w:ilvl w:val="0"/>
          <w:numId w:val="4"/>
        </w:numPr>
        <w:rPr>
          <w:b/>
          <w:color w:val="980000"/>
          <w:sz w:val="24"/>
          <w:szCs w:val="24"/>
        </w:rPr>
      </w:pPr>
      <w:r>
        <w:rPr>
          <w:sz w:val="24"/>
          <w:szCs w:val="24"/>
        </w:rPr>
        <w:t>Polishing final character animations and environment assets</w:t>
      </w:r>
    </w:p>
    <w:p w14:paraId="00000161" w14:textId="77777777" w:rsidR="00D40681" w:rsidRDefault="00220E7D">
      <w:pPr>
        <w:numPr>
          <w:ilvl w:val="0"/>
          <w:numId w:val="12"/>
        </w:numPr>
        <w:rPr>
          <w:sz w:val="24"/>
          <w:szCs w:val="24"/>
        </w:rPr>
      </w:pPr>
      <w:r>
        <w:rPr>
          <w:sz w:val="24"/>
          <w:szCs w:val="24"/>
        </w:rPr>
        <w:t xml:space="preserve">Continue playtesting and debugging </w:t>
      </w:r>
    </w:p>
    <w:p w14:paraId="00000162" w14:textId="77777777" w:rsidR="00D40681" w:rsidRDefault="00220E7D">
      <w:pPr>
        <w:numPr>
          <w:ilvl w:val="0"/>
          <w:numId w:val="12"/>
        </w:numPr>
        <w:rPr>
          <w:sz w:val="24"/>
          <w:szCs w:val="24"/>
        </w:rPr>
      </w:pPr>
      <w:r>
        <w:rPr>
          <w:sz w:val="24"/>
          <w:szCs w:val="24"/>
        </w:rPr>
        <w:t>Revising/finalizing all art assets</w:t>
      </w:r>
    </w:p>
    <w:p w14:paraId="00000163" w14:textId="77777777" w:rsidR="00D40681" w:rsidRDefault="00220E7D">
      <w:pPr>
        <w:numPr>
          <w:ilvl w:val="0"/>
          <w:numId w:val="12"/>
        </w:numPr>
        <w:rPr>
          <w:sz w:val="24"/>
          <w:szCs w:val="24"/>
        </w:rPr>
      </w:pPr>
      <w:r>
        <w:rPr>
          <w:sz w:val="24"/>
          <w:szCs w:val="24"/>
        </w:rPr>
        <w:t>Revising marketing materials</w:t>
      </w:r>
    </w:p>
    <w:p w14:paraId="00000164" w14:textId="14A929BA" w:rsidR="00D40681" w:rsidRDefault="00220E7D">
      <w:pPr>
        <w:numPr>
          <w:ilvl w:val="0"/>
          <w:numId w:val="12"/>
        </w:numPr>
        <w:rPr>
          <w:sz w:val="24"/>
          <w:szCs w:val="24"/>
        </w:rPr>
      </w:pPr>
      <w:r>
        <w:rPr>
          <w:sz w:val="24"/>
          <w:szCs w:val="24"/>
        </w:rPr>
        <w:t>Final release preparation</w:t>
      </w:r>
    </w:p>
    <w:p w14:paraId="38B27905" w14:textId="1D0F74E5" w:rsidR="00D87B62" w:rsidRPr="00D87B62" w:rsidRDefault="00D87B62">
      <w:pPr>
        <w:numPr>
          <w:ilvl w:val="0"/>
          <w:numId w:val="12"/>
        </w:numPr>
        <w:rPr>
          <w:sz w:val="24"/>
          <w:szCs w:val="24"/>
        </w:rPr>
      </w:pPr>
      <w:r>
        <w:rPr>
          <w:sz w:val="24"/>
          <w:szCs w:val="24"/>
        </w:rPr>
        <w:t>Creating a rough draft of the itch.io page</w:t>
      </w:r>
    </w:p>
    <w:p w14:paraId="00000165" w14:textId="68F07EB6" w:rsidR="00D40681" w:rsidRDefault="00220E7D">
      <w:pPr>
        <w:rPr>
          <w:sz w:val="24"/>
          <w:szCs w:val="24"/>
        </w:rPr>
      </w:pPr>
      <w:r>
        <w:rPr>
          <w:b/>
          <w:color w:val="980000"/>
          <w:sz w:val="24"/>
          <w:szCs w:val="24"/>
        </w:rPr>
        <w:t>Week 13 (11/19)</w:t>
      </w:r>
      <w:r w:rsidR="00FE18D9">
        <w:rPr>
          <w:b/>
          <w:color w:val="980000"/>
          <w:sz w:val="24"/>
          <w:szCs w:val="24"/>
        </w:rPr>
        <w:t xml:space="preserve"> – Faculty Presentation and Revision</w:t>
      </w:r>
    </w:p>
    <w:p w14:paraId="00000166" w14:textId="77777777" w:rsidR="00D40681" w:rsidRDefault="00220E7D">
      <w:pPr>
        <w:numPr>
          <w:ilvl w:val="0"/>
          <w:numId w:val="20"/>
        </w:numPr>
        <w:rPr>
          <w:sz w:val="24"/>
          <w:szCs w:val="24"/>
        </w:rPr>
      </w:pPr>
      <w:r>
        <w:rPr>
          <w:sz w:val="24"/>
          <w:szCs w:val="24"/>
        </w:rPr>
        <w:t>In-class demo to faculty</w:t>
      </w:r>
    </w:p>
    <w:p w14:paraId="00000167" w14:textId="3C25C55F" w:rsidR="00D40681" w:rsidRDefault="00220E7D">
      <w:pPr>
        <w:numPr>
          <w:ilvl w:val="0"/>
          <w:numId w:val="20"/>
        </w:numPr>
        <w:rPr>
          <w:sz w:val="24"/>
          <w:szCs w:val="24"/>
        </w:rPr>
      </w:pPr>
      <w:r>
        <w:rPr>
          <w:sz w:val="24"/>
          <w:szCs w:val="24"/>
        </w:rPr>
        <w:t xml:space="preserve">Finalized </w:t>
      </w:r>
      <w:r w:rsidR="00FE18D9">
        <w:rPr>
          <w:sz w:val="24"/>
          <w:szCs w:val="24"/>
        </w:rPr>
        <w:t>A</w:t>
      </w:r>
      <w:r>
        <w:rPr>
          <w:sz w:val="24"/>
          <w:szCs w:val="24"/>
        </w:rPr>
        <w:t xml:space="preserve">ssets </w:t>
      </w:r>
      <w:r w:rsidR="00FE18D9">
        <w:rPr>
          <w:sz w:val="24"/>
          <w:szCs w:val="24"/>
        </w:rPr>
        <w:t>I</w:t>
      </w:r>
      <w:r>
        <w:rPr>
          <w:sz w:val="24"/>
          <w:szCs w:val="24"/>
        </w:rPr>
        <w:t>ntegrated</w:t>
      </w:r>
    </w:p>
    <w:p w14:paraId="00000168" w14:textId="77777777" w:rsidR="00D40681" w:rsidRDefault="00220E7D">
      <w:pPr>
        <w:numPr>
          <w:ilvl w:val="0"/>
          <w:numId w:val="20"/>
        </w:numPr>
        <w:rPr>
          <w:sz w:val="24"/>
          <w:szCs w:val="24"/>
        </w:rPr>
      </w:pPr>
      <w:r>
        <w:rPr>
          <w:sz w:val="24"/>
          <w:szCs w:val="24"/>
        </w:rPr>
        <w:t>Updating itch.io page</w:t>
      </w:r>
    </w:p>
    <w:p w14:paraId="00000169" w14:textId="10119F7D" w:rsidR="00D40681" w:rsidRDefault="00220E7D">
      <w:pPr>
        <w:rPr>
          <w:sz w:val="24"/>
          <w:szCs w:val="24"/>
        </w:rPr>
      </w:pPr>
      <w:r>
        <w:rPr>
          <w:b/>
          <w:color w:val="980000"/>
          <w:sz w:val="24"/>
          <w:szCs w:val="24"/>
        </w:rPr>
        <w:t>Week 14 (11/26)</w:t>
      </w:r>
      <w:r w:rsidR="00FE18D9">
        <w:rPr>
          <w:b/>
          <w:color w:val="980000"/>
          <w:sz w:val="24"/>
          <w:szCs w:val="24"/>
        </w:rPr>
        <w:t xml:space="preserve"> – Minor Bug Fixes, Playtesting, and Revision</w:t>
      </w:r>
    </w:p>
    <w:p w14:paraId="0000016A" w14:textId="77777777" w:rsidR="00D40681" w:rsidRDefault="00220E7D">
      <w:pPr>
        <w:numPr>
          <w:ilvl w:val="0"/>
          <w:numId w:val="6"/>
        </w:numPr>
        <w:rPr>
          <w:sz w:val="24"/>
          <w:szCs w:val="24"/>
        </w:rPr>
      </w:pPr>
      <w:r>
        <w:rPr>
          <w:sz w:val="24"/>
          <w:szCs w:val="24"/>
        </w:rPr>
        <w:t>[</w:t>
      </w:r>
      <w:r>
        <w:rPr>
          <w:i/>
          <w:sz w:val="24"/>
          <w:szCs w:val="24"/>
        </w:rPr>
        <w:t>Last regular class</w:t>
      </w:r>
      <w:r>
        <w:rPr>
          <w:sz w:val="24"/>
          <w:szCs w:val="24"/>
        </w:rPr>
        <w:t>]</w:t>
      </w:r>
    </w:p>
    <w:p w14:paraId="0000016B" w14:textId="77777777" w:rsidR="00D40681" w:rsidRDefault="00220E7D">
      <w:pPr>
        <w:numPr>
          <w:ilvl w:val="0"/>
          <w:numId w:val="6"/>
        </w:numPr>
        <w:rPr>
          <w:sz w:val="24"/>
          <w:szCs w:val="24"/>
        </w:rPr>
      </w:pPr>
      <w:r>
        <w:rPr>
          <w:sz w:val="24"/>
          <w:szCs w:val="24"/>
        </w:rPr>
        <w:t>Revisions from faculty suggestions</w:t>
      </w:r>
    </w:p>
    <w:p w14:paraId="0000016C" w14:textId="77777777" w:rsidR="00D40681" w:rsidRDefault="00220E7D">
      <w:pPr>
        <w:numPr>
          <w:ilvl w:val="0"/>
          <w:numId w:val="6"/>
        </w:numPr>
        <w:rPr>
          <w:sz w:val="24"/>
          <w:szCs w:val="24"/>
        </w:rPr>
      </w:pPr>
      <w:r>
        <w:rPr>
          <w:sz w:val="24"/>
          <w:szCs w:val="24"/>
        </w:rPr>
        <w:t>Update itch.io page</w:t>
      </w:r>
    </w:p>
    <w:p w14:paraId="0000016D" w14:textId="77777777" w:rsidR="00D40681" w:rsidRDefault="00220E7D">
      <w:pPr>
        <w:numPr>
          <w:ilvl w:val="0"/>
          <w:numId w:val="6"/>
        </w:numPr>
        <w:rPr>
          <w:sz w:val="24"/>
          <w:szCs w:val="24"/>
        </w:rPr>
      </w:pPr>
      <w:r>
        <w:rPr>
          <w:sz w:val="24"/>
          <w:szCs w:val="24"/>
        </w:rPr>
        <w:t>Additional playtesting, debugging, and polishing</w:t>
      </w:r>
    </w:p>
    <w:p w14:paraId="0000016E" w14:textId="2D1A1825" w:rsidR="00D40681" w:rsidRDefault="00220E7D">
      <w:pPr>
        <w:rPr>
          <w:sz w:val="24"/>
          <w:szCs w:val="24"/>
        </w:rPr>
      </w:pPr>
      <w:r>
        <w:rPr>
          <w:b/>
          <w:color w:val="980000"/>
          <w:sz w:val="24"/>
          <w:szCs w:val="24"/>
        </w:rPr>
        <w:t>Week 15 (12/3)</w:t>
      </w:r>
      <w:r w:rsidR="00FE18D9">
        <w:rPr>
          <w:b/>
          <w:color w:val="980000"/>
          <w:sz w:val="24"/>
          <w:szCs w:val="24"/>
        </w:rPr>
        <w:t xml:space="preserve"> – Final Showcase</w:t>
      </w:r>
    </w:p>
    <w:p w14:paraId="0000016F" w14:textId="77777777" w:rsidR="00D40681" w:rsidRDefault="00220E7D">
      <w:pPr>
        <w:numPr>
          <w:ilvl w:val="0"/>
          <w:numId w:val="7"/>
        </w:numPr>
        <w:rPr>
          <w:sz w:val="24"/>
          <w:szCs w:val="24"/>
        </w:rPr>
      </w:pPr>
      <w:r>
        <w:rPr>
          <w:i/>
          <w:sz w:val="24"/>
          <w:szCs w:val="24"/>
        </w:rPr>
        <w:t>[No class for CIA (liberal arts exams)]</w:t>
      </w:r>
      <w:r>
        <w:rPr>
          <w:sz w:val="24"/>
          <w:szCs w:val="24"/>
        </w:rPr>
        <w:t xml:space="preserve"> </w:t>
      </w:r>
    </w:p>
    <w:p w14:paraId="00000170" w14:textId="77777777" w:rsidR="00D40681" w:rsidRDefault="00220E7D">
      <w:pPr>
        <w:numPr>
          <w:ilvl w:val="0"/>
          <w:numId w:val="7"/>
        </w:numPr>
        <w:rPr>
          <w:sz w:val="24"/>
          <w:szCs w:val="24"/>
        </w:rPr>
      </w:pPr>
      <w:r>
        <w:rPr>
          <w:sz w:val="24"/>
          <w:szCs w:val="24"/>
        </w:rPr>
        <w:t>Game is released</w:t>
      </w:r>
    </w:p>
    <w:p w14:paraId="00000171" w14:textId="77777777" w:rsidR="00D40681" w:rsidRDefault="00220E7D">
      <w:pPr>
        <w:numPr>
          <w:ilvl w:val="0"/>
          <w:numId w:val="7"/>
        </w:numPr>
        <w:rPr>
          <w:sz w:val="24"/>
          <w:szCs w:val="24"/>
        </w:rPr>
      </w:pPr>
      <w:r>
        <w:rPr>
          <w:sz w:val="24"/>
          <w:szCs w:val="24"/>
        </w:rPr>
        <w:t>Reviewing final presentation slides</w:t>
      </w:r>
    </w:p>
    <w:p w14:paraId="00000172" w14:textId="130C2043" w:rsidR="00D40681" w:rsidRDefault="00220E7D">
      <w:pPr>
        <w:jc w:val="center"/>
        <w:rPr>
          <w:b/>
          <w:sz w:val="28"/>
          <w:szCs w:val="28"/>
        </w:rPr>
      </w:pPr>
      <w:r>
        <w:rPr>
          <w:b/>
          <w:i/>
          <w:color w:val="980000"/>
          <w:sz w:val="24"/>
          <w:szCs w:val="24"/>
        </w:rPr>
        <w:t>-Week 16 (12/12 or 12/13): FINAL PRESENTATION-</w:t>
      </w:r>
    </w:p>
    <w:p w14:paraId="00000173" w14:textId="77777777" w:rsidR="00D40681" w:rsidRDefault="00D40681">
      <w:pPr>
        <w:rPr>
          <w:b/>
          <w:sz w:val="28"/>
          <w:szCs w:val="28"/>
        </w:rPr>
      </w:pPr>
    </w:p>
    <w:p w14:paraId="4DBD6963" w14:textId="77777777" w:rsidR="000579A8" w:rsidRDefault="000579A8">
      <w:pPr>
        <w:rPr>
          <w:b/>
          <w:sz w:val="28"/>
          <w:szCs w:val="28"/>
        </w:rPr>
      </w:pPr>
      <w:r>
        <w:br w:type="page"/>
      </w:r>
    </w:p>
    <w:p w14:paraId="778F99B3" w14:textId="1F6CC4C7" w:rsidR="001675D4" w:rsidRDefault="007F2019" w:rsidP="000579A8">
      <w:pPr>
        <w:pStyle w:val="Heading1"/>
      </w:pPr>
      <w:bookmarkStart w:id="91" w:name="_Toc23176824"/>
      <w:r>
        <w:lastRenderedPageBreak/>
        <w:t>Play</w:t>
      </w:r>
      <w:r w:rsidR="001675D4">
        <w:t>t</w:t>
      </w:r>
      <w:r>
        <w:t>esting</w:t>
      </w:r>
      <w:bookmarkEnd w:id="91"/>
    </w:p>
    <w:p w14:paraId="2AC5D7F7" w14:textId="64120545" w:rsidR="000579A8" w:rsidRPr="000579A8" w:rsidRDefault="000579A8">
      <w:pPr>
        <w:pStyle w:val="Heading2"/>
      </w:pPr>
      <w:bookmarkStart w:id="92" w:name="_Toc23176825"/>
      <w:r>
        <w:t>Test Strategy and Goals</w:t>
      </w:r>
      <w:bookmarkEnd w:id="92"/>
    </w:p>
    <w:p w14:paraId="1845B406" w14:textId="77777777" w:rsidR="00461940" w:rsidRDefault="001675D4" w:rsidP="001675D4">
      <w:r>
        <w:t>Playtesting will be done in increments during the month of November using a range of beginn</w:t>
      </w:r>
      <w:r w:rsidR="00461940">
        <w:t>er, casual, and hardcore gamers of different backgrounds. During playtesting, we will be examining and refining the following elements:</w:t>
      </w:r>
    </w:p>
    <w:p w14:paraId="37DB17DB" w14:textId="19030E8B" w:rsidR="00032758" w:rsidRDefault="00032758" w:rsidP="00461940">
      <w:pPr>
        <w:pStyle w:val="ListParagraph"/>
        <w:numPr>
          <w:ilvl w:val="0"/>
          <w:numId w:val="31"/>
        </w:numPr>
      </w:pPr>
      <w:r>
        <w:t>Enemy spawn frequency and difficulty</w:t>
      </w:r>
      <w:r w:rsidR="00C613E3">
        <w:t>.</w:t>
      </w:r>
    </w:p>
    <w:p w14:paraId="4973709E" w14:textId="77777777" w:rsidR="00C613E3" w:rsidRDefault="00032758" w:rsidP="00461940">
      <w:pPr>
        <w:pStyle w:val="ListParagraph"/>
        <w:numPr>
          <w:ilvl w:val="0"/>
          <w:numId w:val="31"/>
        </w:numPr>
      </w:pPr>
      <w:r>
        <w:t xml:space="preserve">Upgrade multipliers and balancing to ensure that upgrades are challenging to obtain, without being </w:t>
      </w:r>
      <w:r w:rsidR="000356CC">
        <w:t>game breaking</w:t>
      </w:r>
      <w:r>
        <w:t xml:space="preserve"> and making the </w:t>
      </w:r>
      <w:r w:rsidR="000356CC">
        <w:t>game too easy to play.</w:t>
      </w:r>
    </w:p>
    <w:p w14:paraId="28A49CB5" w14:textId="77777777" w:rsidR="000F3A93" w:rsidRDefault="00C613E3" w:rsidP="00461940">
      <w:pPr>
        <w:pStyle w:val="ListParagraph"/>
        <w:numPr>
          <w:ilvl w:val="0"/>
          <w:numId w:val="31"/>
        </w:numPr>
      </w:pPr>
      <w:r>
        <w:t xml:space="preserve">Shadow Hour timer including </w:t>
      </w:r>
      <w:r w:rsidR="002E20A5">
        <w:t xml:space="preserve">timer length, post-Shadow </w:t>
      </w:r>
      <w:r w:rsidR="000F3A93">
        <w:t>H</w:t>
      </w:r>
      <w:r w:rsidR="002E20A5">
        <w:t xml:space="preserve">our spawn frequency, </w:t>
      </w:r>
      <w:r w:rsidR="00F53D4B">
        <w:t xml:space="preserve">and </w:t>
      </w:r>
      <w:r w:rsidR="000579A8">
        <w:t xml:space="preserve">required </w:t>
      </w:r>
      <w:r w:rsidR="000F3A93">
        <w:t>amount for firefly collection.</w:t>
      </w:r>
    </w:p>
    <w:p w14:paraId="35DF6392" w14:textId="77777777" w:rsidR="00F9214A" w:rsidRDefault="00207D64" w:rsidP="00461940">
      <w:pPr>
        <w:pStyle w:val="ListParagraph"/>
        <w:numPr>
          <w:ilvl w:val="0"/>
          <w:numId w:val="31"/>
        </w:numPr>
      </w:pPr>
      <w:r>
        <w:t>Map navigation and the use for landmarks to assess how players can easily navigate the map and return to the city.</w:t>
      </w:r>
    </w:p>
    <w:p w14:paraId="45882A2C" w14:textId="77777777" w:rsidR="00DA4CBF" w:rsidRDefault="00F9214A" w:rsidP="00461940">
      <w:pPr>
        <w:pStyle w:val="ListParagraph"/>
        <w:numPr>
          <w:ilvl w:val="0"/>
          <w:numId w:val="31"/>
        </w:numPr>
      </w:pPr>
      <w:r>
        <w:t>Upgrade Shop Prices</w:t>
      </w:r>
      <w:r w:rsidR="0043298D">
        <w:t xml:space="preserve"> and how feasible it is to obtain a proper </w:t>
      </w:r>
      <w:r w:rsidR="00DA4CBF">
        <w:t>number</w:t>
      </w:r>
      <w:r w:rsidR="0043298D">
        <w:t xml:space="preserve"> of leftover fireflies </w:t>
      </w:r>
      <w:r w:rsidR="00DA4CBF">
        <w:t>to purchase desired upgrades, while also ensuring they aren’t overly easy to obtain.</w:t>
      </w:r>
    </w:p>
    <w:p w14:paraId="6779987A" w14:textId="77777777" w:rsidR="004F1268" w:rsidRDefault="00DA4CBF" w:rsidP="00461940">
      <w:pPr>
        <w:pStyle w:val="ListParagraph"/>
        <w:numPr>
          <w:ilvl w:val="0"/>
          <w:numId w:val="31"/>
        </w:numPr>
      </w:pPr>
      <w:r>
        <w:t xml:space="preserve">Additional minor upgrades/improvements to </w:t>
      </w:r>
      <w:r w:rsidR="00577E85">
        <w:t xml:space="preserve">the overall player experience based on </w:t>
      </w:r>
      <w:r w:rsidR="004F1268">
        <w:t>scope and incorporation of post-development stretch goals.</w:t>
      </w:r>
    </w:p>
    <w:p w14:paraId="23F74C14" w14:textId="77777777" w:rsidR="004F1268" w:rsidRDefault="004F1268" w:rsidP="004F1268"/>
    <w:p w14:paraId="529877A4" w14:textId="1D777689" w:rsidR="00A504CD" w:rsidRDefault="004F1268" w:rsidP="004F1268">
      <w:pPr>
        <w:pStyle w:val="Heading2"/>
      </w:pPr>
      <w:bookmarkStart w:id="93" w:name="_Toc23176826"/>
      <w:r>
        <w:t>Playtest Notes</w:t>
      </w:r>
      <w:bookmarkEnd w:id="93"/>
    </w:p>
    <w:p w14:paraId="08F3A7B3" w14:textId="64D2366B" w:rsidR="00B40C79" w:rsidRDefault="00120C4C" w:rsidP="00120C4C">
      <w:r>
        <w:t>(Rough Draft as of 11/1</w:t>
      </w:r>
      <w:r w:rsidR="00873F4A">
        <w:t>8</w:t>
      </w:r>
      <w:r>
        <w:t>/2019)</w:t>
      </w:r>
    </w:p>
    <w:p w14:paraId="3FCA4041" w14:textId="77777777" w:rsidR="00B40C79" w:rsidRDefault="00B40C79" w:rsidP="00120C4C"/>
    <w:p w14:paraId="307EBD66"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Name: Brian Pokorny</w:t>
      </w:r>
    </w:p>
    <w:p w14:paraId="0934AEFA"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Date: 11/4/19</w:t>
      </w:r>
    </w:p>
    <w:p w14:paraId="452953C8"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Feedback: Keeping in mind that this is a WIP...</w:t>
      </w:r>
    </w:p>
    <w:p w14:paraId="5D800AE1" w14:textId="77777777" w:rsidR="00B40C79" w:rsidRPr="00B40C79" w:rsidRDefault="00B40C79" w:rsidP="00B40C79">
      <w:pPr>
        <w:numPr>
          <w:ilvl w:val="0"/>
          <w:numId w:val="32"/>
        </w:numPr>
        <w:spacing w:line="240" w:lineRule="auto"/>
        <w:textAlignment w:val="baseline"/>
        <w:rPr>
          <w:rFonts w:eastAsia="Times New Roman"/>
          <w:color w:val="000000"/>
        </w:rPr>
      </w:pPr>
      <w:r w:rsidRPr="00B40C79">
        <w:rPr>
          <w:rFonts w:eastAsia="Times New Roman"/>
          <w:color w:val="000000"/>
        </w:rPr>
        <w:t>Menu</w:t>
      </w:r>
    </w:p>
    <w:p w14:paraId="142E30CF"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Simplistic, but overall good design.</w:t>
      </w:r>
    </w:p>
    <w:p w14:paraId="4B132B39"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The text on the credits button looks like it’s too far to the right.</w:t>
      </w:r>
    </w:p>
    <w:p w14:paraId="396E0220"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The transition from title to game is very abrupt. Maybe add a fade transition or something.</w:t>
      </w:r>
    </w:p>
    <w:p w14:paraId="4C5445FD" w14:textId="77777777" w:rsidR="00B40C79" w:rsidRPr="00B40C79" w:rsidRDefault="00B40C79" w:rsidP="00B40C79">
      <w:pPr>
        <w:numPr>
          <w:ilvl w:val="0"/>
          <w:numId w:val="33"/>
        </w:numPr>
        <w:spacing w:line="240" w:lineRule="auto"/>
        <w:textAlignment w:val="baseline"/>
        <w:rPr>
          <w:rFonts w:eastAsia="Times New Roman"/>
          <w:color w:val="000000"/>
        </w:rPr>
      </w:pPr>
      <w:r w:rsidRPr="00B40C79">
        <w:rPr>
          <w:rFonts w:eastAsia="Times New Roman"/>
          <w:color w:val="000000"/>
        </w:rPr>
        <w:t>Gameplay</w:t>
      </w:r>
    </w:p>
    <w:p w14:paraId="580DD5DF"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The art looks great. Stylistically, reminds me of “Don’t Starve” but more colorful, almost papercraft-y</w:t>
      </w:r>
    </w:p>
    <w:p w14:paraId="25D2B97C"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Having the “how to play” on a sign works, but it’s somewhat jarring and unnatural (maybe this is temporary, idk). An explanation as to why we need to catch fireflies would help, too. From a player perspective, I have no idea what I’m doing, or why I’m catching the fireflies.</w:t>
      </w:r>
    </w:p>
    <w:p w14:paraId="20228BFC"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Catching fireflies works most of the time (99%), but rarely the particles look like they should get a firefly but can’t</w:t>
      </w:r>
    </w:p>
    <w:p w14:paraId="68611664"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As it currently stands, the core gameplay loop is a bit too repetitive. Perhaps you could add a secondary right click ability, or more enemies, or something</w:t>
      </w:r>
    </w:p>
    <w:p w14:paraId="6FA4DDFB"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 xml:space="preserve">Game freezes for 5-10 seconds when you hit the </w:t>
      </w:r>
      <w:proofErr w:type="gramStart"/>
      <w:r w:rsidRPr="00B40C79">
        <w:rPr>
          <w:rFonts w:eastAsia="Times New Roman"/>
          <w:color w:val="000000"/>
        </w:rPr>
        <w:t>up arrow</w:t>
      </w:r>
      <w:proofErr w:type="gramEnd"/>
      <w:r w:rsidRPr="00B40C79">
        <w:rPr>
          <w:rFonts w:eastAsia="Times New Roman"/>
          <w:color w:val="000000"/>
        </w:rPr>
        <w:t xml:space="preserve"> key, despite the fact the other arrow keys work fine</w:t>
      </w:r>
    </w:p>
    <w:p w14:paraId="22E4D65A" w14:textId="77777777" w:rsidR="00B40C79" w:rsidRPr="00B40C79" w:rsidRDefault="00B40C79" w:rsidP="00B40C79">
      <w:pPr>
        <w:numPr>
          <w:ilvl w:val="0"/>
          <w:numId w:val="33"/>
        </w:numPr>
        <w:spacing w:line="240" w:lineRule="auto"/>
        <w:textAlignment w:val="baseline"/>
        <w:rPr>
          <w:rFonts w:eastAsia="Times New Roman"/>
          <w:color w:val="000000"/>
        </w:rPr>
      </w:pPr>
      <w:r w:rsidRPr="00B40C79">
        <w:rPr>
          <w:rFonts w:eastAsia="Times New Roman"/>
          <w:color w:val="000000"/>
        </w:rPr>
        <w:t>Town</w:t>
      </w:r>
    </w:p>
    <w:p w14:paraId="40001163"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lastRenderedPageBreak/>
        <w:t xml:space="preserve">The panoramic design is </w:t>
      </w:r>
      <w:proofErr w:type="gramStart"/>
      <w:r w:rsidRPr="00B40C79">
        <w:rPr>
          <w:rFonts w:eastAsia="Times New Roman"/>
          <w:color w:val="000000"/>
        </w:rPr>
        <w:t>nice,</w:t>
      </w:r>
      <w:proofErr w:type="gramEnd"/>
      <w:r w:rsidRPr="00B40C79">
        <w:rPr>
          <w:rFonts w:eastAsia="Times New Roman"/>
          <w:color w:val="000000"/>
        </w:rPr>
        <w:t xml:space="preserve"> however I feel like Unity’s default skybox clashes a lot with the “sky” of the town</w:t>
      </w:r>
    </w:p>
    <w:p w14:paraId="5DA7E2DF"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Music is pretty good here.</w:t>
      </w:r>
    </w:p>
    <w:p w14:paraId="0CB77209"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Having the game freeze when you switch from the town to the forest is also quite jarring. Consider a fade to black, then a switch. It would make the load transition seem much more natural.</w:t>
      </w:r>
    </w:p>
    <w:p w14:paraId="749E81C2"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Not entirely sure what to do on spawn</w:t>
      </w:r>
    </w:p>
    <w:p w14:paraId="7FE4DC0B"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The text that says “Press E to enter the Forest” is too small. However, I am willing to chalk that up to playing on a higher resolution monitor (Unity does weird stuff with text on high definition monitors).</w:t>
      </w:r>
    </w:p>
    <w:p w14:paraId="09DA99D8" w14:textId="77777777" w:rsidR="00B40C79" w:rsidRPr="00B40C79" w:rsidRDefault="00B40C79" w:rsidP="00B40C79">
      <w:pPr>
        <w:numPr>
          <w:ilvl w:val="0"/>
          <w:numId w:val="33"/>
        </w:numPr>
        <w:spacing w:line="240" w:lineRule="auto"/>
        <w:textAlignment w:val="baseline"/>
        <w:rPr>
          <w:rFonts w:eastAsia="Times New Roman"/>
          <w:color w:val="000000"/>
        </w:rPr>
      </w:pPr>
      <w:r w:rsidRPr="00B40C79">
        <w:rPr>
          <w:rFonts w:eastAsia="Times New Roman"/>
          <w:color w:val="000000"/>
        </w:rPr>
        <w:t>Forest</w:t>
      </w:r>
    </w:p>
    <w:p w14:paraId="224CB316"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 xml:space="preserve">Easy to get lost. If at any point you need to return to spawn, an arrow on the </w:t>
      </w:r>
      <w:proofErr w:type="spellStart"/>
      <w:r w:rsidRPr="00B40C79">
        <w:rPr>
          <w:rFonts w:eastAsia="Times New Roman"/>
          <w:color w:val="000000"/>
        </w:rPr>
        <w:t>minimap</w:t>
      </w:r>
      <w:proofErr w:type="spellEnd"/>
      <w:r w:rsidRPr="00B40C79">
        <w:rPr>
          <w:rFonts w:eastAsia="Times New Roman"/>
          <w:color w:val="000000"/>
        </w:rPr>
        <w:t xml:space="preserve"> would help immensely</w:t>
      </w:r>
    </w:p>
    <w:p w14:paraId="737F0EA2"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The environment looks great. Really nailed the atmosphere</w:t>
      </w:r>
    </w:p>
    <w:p w14:paraId="6C614D2B"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 xml:space="preserve">Red doesn’t really seem like the best colors for the bounds of the forest. Also, you can “stand” on the top </w:t>
      </w:r>
      <w:proofErr w:type="spellStart"/>
      <w:r w:rsidRPr="00B40C79">
        <w:rPr>
          <w:rFonts w:eastAsia="Times New Roman"/>
          <w:color w:val="000000"/>
        </w:rPr>
        <w:t>boundry</w:t>
      </w:r>
      <w:proofErr w:type="spellEnd"/>
      <w:r w:rsidRPr="00B40C79">
        <w:rPr>
          <w:rFonts w:eastAsia="Times New Roman"/>
          <w:color w:val="000000"/>
        </w:rPr>
        <w:t xml:space="preserve"> walls if you go right up next to it.</w:t>
      </w:r>
    </w:p>
    <w:p w14:paraId="6BDA4F3F"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Music in the forest became somewhat grating after two or three loops</w:t>
      </w:r>
    </w:p>
    <w:p w14:paraId="311F21FE" w14:textId="77777777" w:rsidR="00B40C79" w:rsidRPr="00B40C79" w:rsidRDefault="00B40C79" w:rsidP="00B40C79">
      <w:pPr>
        <w:numPr>
          <w:ilvl w:val="0"/>
          <w:numId w:val="33"/>
        </w:numPr>
        <w:spacing w:line="240" w:lineRule="auto"/>
        <w:textAlignment w:val="baseline"/>
        <w:rPr>
          <w:rFonts w:eastAsia="Times New Roman"/>
          <w:color w:val="000000"/>
        </w:rPr>
      </w:pPr>
      <w:r w:rsidRPr="00B40C79">
        <w:rPr>
          <w:rFonts w:eastAsia="Times New Roman"/>
          <w:color w:val="000000"/>
        </w:rPr>
        <w:t>UI/Other</w:t>
      </w:r>
    </w:p>
    <w:p w14:paraId="1267DBBA" w14:textId="77777777" w:rsidR="00B40C79" w:rsidRPr="00B40C79" w:rsidRDefault="00B40C79" w:rsidP="00B40C79">
      <w:pPr>
        <w:numPr>
          <w:ilvl w:val="1"/>
          <w:numId w:val="33"/>
        </w:numPr>
        <w:spacing w:line="240" w:lineRule="auto"/>
        <w:textAlignment w:val="baseline"/>
        <w:rPr>
          <w:rFonts w:eastAsia="Times New Roman"/>
          <w:color w:val="000000"/>
        </w:rPr>
      </w:pPr>
      <w:r w:rsidRPr="00B40C79">
        <w:rPr>
          <w:rFonts w:eastAsia="Times New Roman"/>
          <w:color w:val="000000"/>
        </w:rPr>
        <w:t>Pause menu does not have a dedicated quit-to-menu or quit game button. Makes exiting the game kind of a hassle</w:t>
      </w:r>
    </w:p>
    <w:p w14:paraId="356528DE" w14:textId="77777777" w:rsidR="00B40C79" w:rsidRPr="00B40C79" w:rsidRDefault="00B40C79" w:rsidP="00B40C79">
      <w:pPr>
        <w:spacing w:line="240" w:lineRule="auto"/>
        <w:rPr>
          <w:rFonts w:ascii="Times New Roman" w:eastAsia="Times New Roman" w:hAnsi="Times New Roman" w:cs="Times New Roman"/>
          <w:sz w:val="24"/>
          <w:szCs w:val="24"/>
        </w:rPr>
      </w:pPr>
    </w:p>
    <w:p w14:paraId="04DD8C44"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 xml:space="preserve">Name: </w:t>
      </w:r>
      <w:proofErr w:type="spellStart"/>
      <w:r w:rsidRPr="00B40C79">
        <w:rPr>
          <w:rFonts w:eastAsia="Times New Roman"/>
          <w:color w:val="000000"/>
        </w:rPr>
        <w:t>Conor</w:t>
      </w:r>
      <w:proofErr w:type="spellEnd"/>
      <w:r w:rsidRPr="00B40C79">
        <w:rPr>
          <w:rFonts w:eastAsia="Times New Roman"/>
          <w:color w:val="000000"/>
        </w:rPr>
        <w:t xml:space="preserve"> </w:t>
      </w:r>
      <w:proofErr w:type="spellStart"/>
      <w:r w:rsidRPr="00B40C79">
        <w:rPr>
          <w:rFonts w:eastAsia="Times New Roman"/>
          <w:color w:val="000000"/>
        </w:rPr>
        <w:t>Hernit</w:t>
      </w:r>
      <w:proofErr w:type="spellEnd"/>
    </w:p>
    <w:p w14:paraId="425AC859"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Date: 11/8/19</w:t>
      </w:r>
    </w:p>
    <w:p w14:paraId="2FC4C84A"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Feedback:</w:t>
      </w:r>
    </w:p>
    <w:p w14:paraId="2B447D13" w14:textId="77777777" w:rsidR="00B40C79" w:rsidRPr="00B40C79" w:rsidRDefault="00B40C79" w:rsidP="00B40C79">
      <w:pPr>
        <w:numPr>
          <w:ilvl w:val="0"/>
          <w:numId w:val="34"/>
        </w:numPr>
        <w:spacing w:line="240" w:lineRule="auto"/>
        <w:textAlignment w:val="baseline"/>
        <w:rPr>
          <w:rFonts w:eastAsia="Times New Roman"/>
          <w:color w:val="000000"/>
        </w:rPr>
      </w:pPr>
      <w:r w:rsidRPr="00B40C79">
        <w:rPr>
          <w:rFonts w:eastAsia="Times New Roman"/>
          <w:color w:val="000000"/>
        </w:rPr>
        <w:t>tutorial should be included in starting town</w:t>
      </w:r>
    </w:p>
    <w:p w14:paraId="7D7F1299" w14:textId="77777777" w:rsidR="00B40C79" w:rsidRPr="00B40C79" w:rsidRDefault="00B40C79" w:rsidP="00B40C79">
      <w:pPr>
        <w:numPr>
          <w:ilvl w:val="0"/>
          <w:numId w:val="34"/>
        </w:numPr>
        <w:spacing w:line="240" w:lineRule="auto"/>
        <w:textAlignment w:val="baseline"/>
        <w:rPr>
          <w:rFonts w:eastAsia="Times New Roman"/>
          <w:color w:val="000000"/>
        </w:rPr>
      </w:pPr>
      <w:r w:rsidRPr="00B40C79">
        <w:rPr>
          <w:rFonts w:eastAsia="Times New Roman"/>
          <w:color w:val="000000"/>
        </w:rPr>
        <w:t>Add quit button to pause menu</w:t>
      </w:r>
    </w:p>
    <w:p w14:paraId="0EF9697A" w14:textId="77777777" w:rsidR="00B40C79" w:rsidRPr="00B40C79" w:rsidRDefault="00B40C79" w:rsidP="00B40C79">
      <w:pPr>
        <w:numPr>
          <w:ilvl w:val="0"/>
          <w:numId w:val="34"/>
        </w:numPr>
        <w:spacing w:line="240" w:lineRule="auto"/>
        <w:textAlignment w:val="baseline"/>
        <w:rPr>
          <w:rFonts w:eastAsia="Times New Roman"/>
          <w:color w:val="000000"/>
        </w:rPr>
      </w:pPr>
      <w:r w:rsidRPr="00B40C79">
        <w:rPr>
          <w:rFonts w:eastAsia="Times New Roman"/>
          <w:color w:val="000000"/>
        </w:rPr>
        <w:t>Esc does not bring up pause menu in town</w:t>
      </w:r>
    </w:p>
    <w:p w14:paraId="11502465" w14:textId="77777777" w:rsidR="00B40C79" w:rsidRPr="00B40C79" w:rsidRDefault="00B40C79" w:rsidP="00B40C79">
      <w:pPr>
        <w:numPr>
          <w:ilvl w:val="0"/>
          <w:numId w:val="34"/>
        </w:numPr>
        <w:spacing w:line="240" w:lineRule="auto"/>
        <w:textAlignment w:val="baseline"/>
        <w:rPr>
          <w:rFonts w:eastAsia="Times New Roman"/>
          <w:color w:val="000000"/>
        </w:rPr>
      </w:pPr>
      <w:r w:rsidRPr="00B40C79">
        <w:rPr>
          <w:rFonts w:eastAsia="Times New Roman"/>
          <w:color w:val="000000"/>
        </w:rPr>
        <w:t>Southern wall blocks view if you are too close to it</w:t>
      </w:r>
    </w:p>
    <w:p w14:paraId="4A90FD93" w14:textId="77777777" w:rsidR="00B40C79" w:rsidRPr="00B40C79" w:rsidRDefault="00B40C79" w:rsidP="00B40C79">
      <w:pPr>
        <w:numPr>
          <w:ilvl w:val="0"/>
          <w:numId w:val="34"/>
        </w:numPr>
        <w:spacing w:line="240" w:lineRule="auto"/>
        <w:textAlignment w:val="baseline"/>
        <w:rPr>
          <w:rFonts w:eastAsia="Times New Roman"/>
          <w:color w:val="000000"/>
        </w:rPr>
      </w:pPr>
      <w:r w:rsidRPr="00B40C79">
        <w:rPr>
          <w:rFonts w:eastAsia="Times New Roman"/>
          <w:color w:val="000000"/>
        </w:rPr>
        <w:t>Model of old man in town has vague lines over his head where the edge of image would be</w:t>
      </w:r>
    </w:p>
    <w:p w14:paraId="375CC3CC" w14:textId="77777777" w:rsidR="00B40C79" w:rsidRPr="00B40C79" w:rsidRDefault="00B40C79" w:rsidP="00B40C79">
      <w:pPr>
        <w:numPr>
          <w:ilvl w:val="0"/>
          <w:numId w:val="34"/>
        </w:numPr>
        <w:spacing w:line="240" w:lineRule="auto"/>
        <w:textAlignment w:val="baseline"/>
        <w:rPr>
          <w:rFonts w:eastAsia="Times New Roman"/>
          <w:color w:val="000000"/>
        </w:rPr>
      </w:pPr>
      <w:r w:rsidRPr="00B40C79">
        <w:rPr>
          <w:rFonts w:eastAsia="Times New Roman"/>
          <w:color w:val="000000"/>
        </w:rPr>
        <w:t>Add counter to track # of fireflies collected</w:t>
      </w:r>
    </w:p>
    <w:p w14:paraId="7CD04950" w14:textId="77777777" w:rsidR="00B40C79" w:rsidRPr="00B40C79" w:rsidRDefault="00B40C79" w:rsidP="00B40C79">
      <w:pPr>
        <w:numPr>
          <w:ilvl w:val="0"/>
          <w:numId w:val="34"/>
        </w:numPr>
        <w:spacing w:line="240" w:lineRule="auto"/>
        <w:textAlignment w:val="baseline"/>
        <w:rPr>
          <w:rFonts w:eastAsia="Times New Roman"/>
          <w:color w:val="000000"/>
        </w:rPr>
      </w:pPr>
      <w:r w:rsidRPr="00B40C79">
        <w:rPr>
          <w:rFonts w:eastAsia="Times New Roman"/>
          <w:color w:val="000000"/>
        </w:rPr>
        <w:t>Icon in top-left is unclear in purpose</w:t>
      </w:r>
    </w:p>
    <w:p w14:paraId="5D998AF4" w14:textId="77777777" w:rsidR="00B40C79" w:rsidRPr="00B40C79" w:rsidRDefault="00B40C79" w:rsidP="00B40C79">
      <w:pPr>
        <w:numPr>
          <w:ilvl w:val="0"/>
          <w:numId w:val="34"/>
        </w:numPr>
        <w:spacing w:line="240" w:lineRule="auto"/>
        <w:textAlignment w:val="baseline"/>
        <w:rPr>
          <w:rFonts w:eastAsia="Times New Roman"/>
          <w:color w:val="000000"/>
        </w:rPr>
      </w:pPr>
      <w:r w:rsidRPr="00B40C79">
        <w:rPr>
          <w:rFonts w:eastAsia="Times New Roman"/>
          <w:color w:val="000000"/>
        </w:rPr>
        <w:t>Spider should be able to face right</w:t>
      </w:r>
    </w:p>
    <w:p w14:paraId="6674AD72" w14:textId="77777777" w:rsidR="00B40C79" w:rsidRPr="00B40C79" w:rsidRDefault="00B40C79" w:rsidP="00B40C79">
      <w:pPr>
        <w:numPr>
          <w:ilvl w:val="0"/>
          <w:numId w:val="34"/>
        </w:numPr>
        <w:spacing w:line="240" w:lineRule="auto"/>
        <w:textAlignment w:val="baseline"/>
        <w:rPr>
          <w:rFonts w:eastAsia="Times New Roman"/>
          <w:color w:val="000000"/>
        </w:rPr>
      </w:pPr>
      <w:r w:rsidRPr="00B40C79">
        <w:rPr>
          <w:rFonts w:eastAsia="Times New Roman"/>
          <w:color w:val="000000"/>
        </w:rPr>
        <w:t>Front of character can’t collect orbs. If you approach an orb from directly behind it will snap to just in front of the character without collecting. Range appears to be about 45 degrees from the center of the model in either direction with a reach of about one square where orbs snap to front.</w:t>
      </w:r>
    </w:p>
    <w:p w14:paraId="252EE374" w14:textId="77777777" w:rsidR="00B40C79" w:rsidRPr="00B40C79" w:rsidRDefault="00B40C79" w:rsidP="00B40C79">
      <w:pPr>
        <w:spacing w:line="240" w:lineRule="auto"/>
        <w:rPr>
          <w:rFonts w:ascii="Times New Roman" w:eastAsia="Times New Roman" w:hAnsi="Times New Roman" w:cs="Times New Roman"/>
          <w:sz w:val="24"/>
          <w:szCs w:val="24"/>
        </w:rPr>
      </w:pPr>
    </w:p>
    <w:p w14:paraId="12D8A858"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 xml:space="preserve">Name: Tomislav </w:t>
      </w:r>
      <w:proofErr w:type="spellStart"/>
      <w:r w:rsidRPr="00B40C79">
        <w:rPr>
          <w:rFonts w:eastAsia="Times New Roman"/>
          <w:color w:val="000000"/>
        </w:rPr>
        <w:t>Perkovic</w:t>
      </w:r>
      <w:proofErr w:type="spellEnd"/>
    </w:p>
    <w:p w14:paraId="1CBEEB39"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Date: 11/10/19</w:t>
      </w:r>
    </w:p>
    <w:p w14:paraId="6352A679"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Feedback:</w:t>
      </w:r>
    </w:p>
    <w:p w14:paraId="74C955B5" w14:textId="77777777" w:rsidR="00B40C79" w:rsidRPr="00B40C79" w:rsidRDefault="00B40C79" w:rsidP="00B40C79">
      <w:pPr>
        <w:numPr>
          <w:ilvl w:val="0"/>
          <w:numId w:val="35"/>
        </w:numPr>
        <w:spacing w:line="240" w:lineRule="auto"/>
        <w:textAlignment w:val="baseline"/>
        <w:rPr>
          <w:rFonts w:eastAsia="Times New Roman"/>
          <w:color w:val="000000"/>
        </w:rPr>
      </w:pPr>
      <w:r w:rsidRPr="00B40C79">
        <w:rPr>
          <w:rFonts w:eastAsia="Times New Roman"/>
          <w:color w:val="000000"/>
        </w:rPr>
        <w:t>Space bar causes game to freeze for a few seconds</w:t>
      </w:r>
    </w:p>
    <w:p w14:paraId="6AE9F437" w14:textId="77777777" w:rsidR="00B40C79" w:rsidRPr="00B40C79" w:rsidRDefault="00B40C79" w:rsidP="00B40C79">
      <w:pPr>
        <w:numPr>
          <w:ilvl w:val="0"/>
          <w:numId w:val="35"/>
        </w:numPr>
        <w:spacing w:line="240" w:lineRule="auto"/>
        <w:textAlignment w:val="baseline"/>
        <w:rPr>
          <w:rFonts w:eastAsia="Times New Roman"/>
          <w:color w:val="000000"/>
        </w:rPr>
      </w:pPr>
      <w:r w:rsidRPr="00B40C79">
        <w:rPr>
          <w:rFonts w:eastAsia="Times New Roman"/>
          <w:color w:val="000000"/>
        </w:rPr>
        <w:t>Goal isn’t clear</w:t>
      </w:r>
    </w:p>
    <w:p w14:paraId="2C4ADEBD" w14:textId="77777777" w:rsidR="00B40C79" w:rsidRPr="00B40C79" w:rsidRDefault="00B40C79" w:rsidP="00B40C79">
      <w:pPr>
        <w:numPr>
          <w:ilvl w:val="0"/>
          <w:numId w:val="35"/>
        </w:numPr>
        <w:spacing w:line="240" w:lineRule="auto"/>
        <w:textAlignment w:val="baseline"/>
        <w:rPr>
          <w:rFonts w:eastAsia="Times New Roman"/>
          <w:color w:val="000000"/>
        </w:rPr>
      </w:pPr>
      <w:r w:rsidRPr="00B40C79">
        <w:rPr>
          <w:rFonts w:eastAsia="Times New Roman"/>
          <w:color w:val="000000"/>
        </w:rPr>
        <w:t>Texture on vacuum function is missing or broken</w:t>
      </w:r>
    </w:p>
    <w:p w14:paraId="4F4FBCC5" w14:textId="77777777" w:rsidR="00B40C79" w:rsidRPr="00B40C79" w:rsidRDefault="00B40C79" w:rsidP="00B40C79">
      <w:pPr>
        <w:numPr>
          <w:ilvl w:val="0"/>
          <w:numId w:val="35"/>
        </w:numPr>
        <w:spacing w:line="240" w:lineRule="auto"/>
        <w:textAlignment w:val="baseline"/>
        <w:rPr>
          <w:rFonts w:eastAsia="Times New Roman"/>
          <w:color w:val="000000"/>
        </w:rPr>
      </w:pPr>
      <w:r w:rsidRPr="00B40C79">
        <w:rPr>
          <w:rFonts w:eastAsia="Times New Roman"/>
          <w:color w:val="000000"/>
        </w:rPr>
        <w:t>Fireflies don’t always get picked up some instantly get sucked others don't</w:t>
      </w:r>
    </w:p>
    <w:p w14:paraId="4109AFAD" w14:textId="77777777" w:rsidR="00B40C79" w:rsidRPr="00B40C79" w:rsidRDefault="00B40C79" w:rsidP="00B40C79">
      <w:pPr>
        <w:numPr>
          <w:ilvl w:val="0"/>
          <w:numId w:val="35"/>
        </w:numPr>
        <w:spacing w:line="240" w:lineRule="auto"/>
        <w:textAlignment w:val="baseline"/>
        <w:rPr>
          <w:rFonts w:eastAsia="Times New Roman"/>
          <w:color w:val="000000"/>
        </w:rPr>
      </w:pPr>
      <w:r w:rsidRPr="00B40C79">
        <w:rPr>
          <w:rFonts w:eastAsia="Times New Roman"/>
          <w:color w:val="000000"/>
        </w:rPr>
        <w:t xml:space="preserve">Pause menu doesn’t fit the rest but I understand they’re </w:t>
      </w:r>
      <w:proofErr w:type="spellStart"/>
      <w:r w:rsidRPr="00B40C79">
        <w:rPr>
          <w:rFonts w:eastAsia="Times New Roman"/>
          <w:color w:val="000000"/>
        </w:rPr>
        <w:t>wip</w:t>
      </w:r>
      <w:proofErr w:type="spellEnd"/>
    </w:p>
    <w:p w14:paraId="2BA55F15" w14:textId="77777777" w:rsidR="00B40C79" w:rsidRPr="00B40C79" w:rsidRDefault="00B40C79" w:rsidP="00B40C79">
      <w:pPr>
        <w:numPr>
          <w:ilvl w:val="0"/>
          <w:numId w:val="35"/>
        </w:numPr>
        <w:spacing w:line="240" w:lineRule="auto"/>
        <w:textAlignment w:val="baseline"/>
        <w:rPr>
          <w:rFonts w:eastAsia="Times New Roman"/>
          <w:color w:val="000000"/>
        </w:rPr>
      </w:pPr>
      <w:r w:rsidRPr="00B40C79">
        <w:rPr>
          <w:rFonts w:eastAsia="Times New Roman"/>
          <w:color w:val="000000"/>
        </w:rPr>
        <w:t>Player moves faster than enemies so there’s no struggle. Speed up enemies or slow the player down </w:t>
      </w:r>
    </w:p>
    <w:p w14:paraId="023D7D4D" w14:textId="77777777" w:rsidR="00B40C79" w:rsidRPr="00B40C79" w:rsidRDefault="00B40C79" w:rsidP="00B40C79">
      <w:pPr>
        <w:numPr>
          <w:ilvl w:val="0"/>
          <w:numId w:val="35"/>
        </w:numPr>
        <w:spacing w:line="240" w:lineRule="auto"/>
        <w:textAlignment w:val="baseline"/>
        <w:rPr>
          <w:rFonts w:eastAsia="Times New Roman"/>
          <w:color w:val="000000"/>
        </w:rPr>
      </w:pPr>
      <w:r w:rsidRPr="00B40C79">
        <w:rPr>
          <w:rFonts w:eastAsia="Times New Roman"/>
          <w:color w:val="000000"/>
        </w:rPr>
        <w:t>The spider seems out of place style/art wise</w:t>
      </w:r>
    </w:p>
    <w:p w14:paraId="0BFCB031" w14:textId="77777777" w:rsidR="00B40C79" w:rsidRPr="00B40C79" w:rsidRDefault="00B40C79" w:rsidP="00B40C79">
      <w:pPr>
        <w:spacing w:line="240" w:lineRule="auto"/>
        <w:rPr>
          <w:rFonts w:ascii="Times New Roman" w:eastAsia="Times New Roman" w:hAnsi="Times New Roman" w:cs="Times New Roman"/>
          <w:sz w:val="24"/>
          <w:szCs w:val="24"/>
        </w:rPr>
      </w:pPr>
    </w:p>
    <w:p w14:paraId="78000AA3"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lastRenderedPageBreak/>
        <w:t>Name: Chelsey Bryant</w:t>
      </w:r>
    </w:p>
    <w:p w14:paraId="34A500F3"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Date:  11/9/19</w:t>
      </w:r>
    </w:p>
    <w:p w14:paraId="39222AA4"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Feedback:</w:t>
      </w:r>
    </w:p>
    <w:p w14:paraId="6ECAB08A" w14:textId="77777777" w:rsidR="00B40C79" w:rsidRPr="00B40C79" w:rsidRDefault="00B40C79" w:rsidP="00B40C79">
      <w:pPr>
        <w:numPr>
          <w:ilvl w:val="0"/>
          <w:numId w:val="36"/>
        </w:numPr>
        <w:spacing w:line="240" w:lineRule="auto"/>
        <w:textAlignment w:val="baseline"/>
        <w:rPr>
          <w:rFonts w:eastAsia="Times New Roman"/>
          <w:color w:val="000000"/>
        </w:rPr>
      </w:pPr>
      <w:r w:rsidRPr="00B40C79">
        <w:rPr>
          <w:rFonts w:eastAsia="Times New Roman"/>
          <w:color w:val="000000"/>
        </w:rPr>
        <w:t>Love the art, it’s very cute</w:t>
      </w:r>
    </w:p>
    <w:p w14:paraId="70E38B9A" w14:textId="77777777" w:rsidR="00B40C79" w:rsidRPr="00B40C79" w:rsidRDefault="00B40C79" w:rsidP="00B40C79">
      <w:pPr>
        <w:numPr>
          <w:ilvl w:val="0"/>
          <w:numId w:val="36"/>
        </w:numPr>
        <w:spacing w:line="240" w:lineRule="auto"/>
        <w:textAlignment w:val="baseline"/>
        <w:rPr>
          <w:rFonts w:eastAsia="Times New Roman"/>
          <w:color w:val="000000"/>
        </w:rPr>
      </w:pPr>
      <w:r w:rsidRPr="00B40C79">
        <w:rPr>
          <w:rFonts w:eastAsia="Times New Roman"/>
          <w:color w:val="000000"/>
        </w:rPr>
        <w:t xml:space="preserve">The world looks </w:t>
      </w:r>
      <w:proofErr w:type="gramStart"/>
      <w:r w:rsidRPr="00B40C79">
        <w:rPr>
          <w:rFonts w:eastAsia="Times New Roman"/>
          <w:color w:val="000000"/>
        </w:rPr>
        <w:t>really good</w:t>
      </w:r>
      <w:proofErr w:type="gramEnd"/>
      <w:r w:rsidRPr="00B40C79">
        <w:rPr>
          <w:rFonts w:eastAsia="Times New Roman"/>
          <w:color w:val="000000"/>
        </w:rPr>
        <w:t xml:space="preserve"> and the enemies are also cute</w:t>
      </w:r>
    </w:p>
    <w:p w14:paraId="646F7B52" w14:textId="77777777" w:rsidR="00B40C79" w:rsidRPr="00B40C79" w:rsidRDefault="00B40C79" w:rsidP="00B40C79">
      <w:pPr>
        <w:numPr>
          <w:ilvl w:val="0"/>
          <w:numId w:val="36"/>
        </w:numPr>
        <w:spacing w:line="240" w:lineRule="auto"/>
        <w:textAlignment w:val="baseline"/>
        <w:rPr>
          <w:rFonts w:eastAsia="Times New Roman"/>
          <w:color w:val="000000"/>
        </w:rPr>
      </w:pPr>
      <w:r w:rsidRPr="00B40C79">
        <w:rPr>
          <w:rFonts w:eastAsia="Times New Roman"/>
          <w:color w:val="000000"/>
        </w:rPr>
        <w:t>Controls were a little bit unclear and the tutorial signs were had to read</w:t>
      </w:r>
    </w:p>
    <w:p w14:paraId="23DAD3AE" w14:textId="77777777" w:rsidR="00B40C79" w:rsidRPr="00B40C79" w:rsidRDefault="00B40C79" w:rsidP="00B40C79">
      <w:pPr>
        <w:numPr>
          <w:ilvl w:val="0"/>
          <w:numId w:val="36"/>
        </w:numPr>
        <w:spacing w:line="240" w:lineRule="auto"/>
        <w:textAlignment w:val="baseline"/>
        <w:rPr>
          <w:rFonts w:eastAsia="Times New Roman"/>
          <w:color w:val="000000"/>
        </w:rPr>
      </w:pPr>
      <w:r w:rsidRPr="00B40C79">
        <w:rPr>
          <w:rFonts w:eastAsia="Times New Roman"/>
          <w:color w:val="000000"/>
        </w:rPr>
        <w:t>Some fireflies are hard to pick up, but became easier as I got used to it</w:t>
      </w:r>
    </w:p>
    <w:p w14:paraId="1CF77A5A" w14:textId="77777777" w:rsidR="00B40C79" w:rsidRPr="00B40C79" w:rsidRDefault="00B40C79" w:rsidP="00B40C79">
      <w:pPr>
        <w:numPr>
          <w:ilvl w:val="0"/>
          <w:numId w:val="36"/>
        </w:numPr>
        <w:spacing w:line="240" w:lineRule="auto"/>
        <w:textAlignment w:val="baseline"/>
        <w:rPr>
          <w:rFonts w:eastAsia="Times New Roman"/>
          <w:color w:val="000000"/>
        </w:rPr>
      </w:pPr>
      <w:r w:rsidRPr="00B40C79">
        <w:rPr>
          <w:rFonts w:eastAsia="Times New Roman"/>
          <w:color w:val="000000"/>
        </w:rPr>
        <w:t>I don’t know what the pause menu is for and enemies were still spawning</w:t>
      </w:r>
    </w:p>
    <w:p w14:paraId="5D1D94C0" w14:textId="77777777" w:rsidR="00B40C79" w:rsidRPr="00B40C79" w:rsidRDefault="00B40C79" w:rsidP="00B40C79">
      <w:pPr>
        <w:numPr>
          <w:ilvl w:val="0"/>
          <w:numId w:val="36"/>
        </w:numPr>
        <w:spacing w:line="240" w:lineRule="auto"/>
        <w:textAlignment w:val="baseline"/>
        <w:rPr>
          <w:rFonts w:eastAsia="Times New Roman"/>
          <w:color w:val="000000"/>
        </w:rPr>
      </w:pPr>
      <w:r w:rsidRPr="00B40C79">
        <w:rPr>
          <w:rFonts w:eastAsia="Times New Roman"/>
          <w:color w:val="000000"/>
        </w:rPr>
        <w:t xml:space="preserve">Enemies are </w:t>
      </w:r>
      <w:proofErr w:type="gramStart"/>
      <w:r w:rsidRPr="00B40C79">
        <w:rPr>
          <w:rFonts w:eastAsia="Times New Roman"/>
          <w:color w:val="000000"/>
        </w:rPr>
        <w:t>pretty easy</w:t>
      </w:r>
      <w:proofErr w:type="gramEnd"/>
      <w:r w:rsidRPr="00B40C79">
        <w:rPr>
          <w:rFonts w:eastAsia="Times New Roman"/>
          <w:color w:val="000000"/>
        </w:rPr>
        <w:t xml:space="preserve"> to outrun</w:t>
      </w:r>
    </w:p>
    <w:p w14:paraId="52E08395" w14:textId="77777777" w:rsidR="00B40C79" w:rsidRPr="00B40C79" w:rsidRDefault="00B40C79" w:rsidP="00B40C79">
      <w:pPr>
        <w:numPr>
          <w:ilvl w:val="0"/>
          <w:numId w:val="36"/>
        </w:numPr>
        <w:spacing w:line="240" w:lineRule="auto"/>
        <w:textAlignment w:val="baseline"/>
        <w:rPr>
          <w:rFonts w:eastAsia="Times New Roman"/>
          <w:color w:val="000000"/>
        </w:rPr>
      </w:pPr>
      <w:r w:rsidRPr="00B40C79">
        <w:rPr>
          <w:rFonts w:eastAsia="Times New Roman"/>
          <w:color w:val="000000"/>
        </w:rPr>
        <w:t>What is this spider? Lol</w:t>
      </w:r>
    </w:p>
    <w:p w14:paraId="0A24D24F" w14:textId="77777777" w:rsidR="00B40C79" w:rsidRPr="00B40C79" w:rsidRDefault="00B40C79" w:rsidP="00B40C79">
      <w:pPr>
        <w:numPr>
          <w:ilvl w:val="0"/>
          <w:numId w:val="36"/>
        </w:numPr>
        <w:spacing w:line="240" w:lineRule="auto"/>
        <w:textAlignment w:val="baseline"/>
        <w:rPr>
          <w:rFonts w:eastAsia="Times New Roman"/>
          <w:color w:val="000000"/>
        </w:rPr>
      </w:pPr>
      <w:r w:rsidRPr="00B40C79">
        <w:rPr>
          <w:rFonts w:eastAsia="Times New Roman"/>
          <w:color w:val="000000"/>
        </w:rPr>
        <w:t>Before having it explained, I wasn’t sure why I’m collecting fireflies or what to do with them. I’m also confused about what I should do in the city scene besides leave.</w:t>
      </w:r>
    </w:p>
    <w:p w14:paraId="41A4D8BF" w14:textId="77777777" w:rsidR="00B40C79" w:rsidRPr="00B40C79" w:rsidRDefault="00B40C79" w:rsidP="00B40C79">
      <w:pPr>
        <w:numPr>
          <w:ilvl w:val="0"/>
          <w:numId w:val="36"/>
        </w:numPr>
        <w:spacing w:line="240" w:lineRule="auto"/>
        <w:textAlignment w:val="baseline"/>
        <w:rPr>
          <w:rFonts w:eastAsia="Times New Roman"/>
          <w:color w:val="000000"/>
        </w:rPr>
      </w:pPr>
      <w:r w:rsidRPr="00B40C79">
        <w:rPr>
          <w:rFonts w:eastAsia="Times New Roman"/>
          <w:color w:val="000000"/>
        </w:rPr>
        <w:t>Got a little lost while venturing far out into the forest</w:t>
      </w:r>
    </w:p>
    <w:p w14:paraId="6C1BEC21" w14:textId="77777777" w:rsidR="00B40C79" w:rsidRPr="00B40C79" w:rsidRDefault="00B40C79" w:rsidP="00B40C79">
      <w:pPr>
        <w:spacing w:line="240" w:lineRule="auto"/>
        <w:rPr>
          <w:rFonts w:ascii="Times New Roman" w:eastAsia="Times New Roman" w:hAnsi="Times New Roman" w:cs="Times New Roman"/>
          <w:sz w:val="24"/>
          <w:szCs w:val="24"/>
        </w:rPr>
      </w:pPr>
    </w:p>
    <w:p w14:paraId="063E988A"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Name: Cross Montanez </w:t>
      </w:r>
    </w:p>
    <w:p w14:paraId="2A6EA500"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Date: 11/8/19</w:t>
      </w:r>
    </w:p>
    <w:p w14:paraId="71BCB3AF"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Feedback:</w:t>
      </w:r>
    </w:p>
    <w:p w14:paraId="6F4633BD" w14:textId="77777777" w:rsidR="00B40C79" w:rsidRPr="00B40C79" w:rsidRDefault="00B40C79" w:rsidP="00B40C79">
      <w:pPr>
        <w:numPr>
          <w:ilvl w:val="0"/>
          <w:numId w:val="37"/>
        </w:numPr>
        <w:spacing w:line="240" w:lineRule="auto"/>
        <w:textAlignment w:val="baseline"/>
        <w:rPr>
          <w:rFonts w:eastAsia="Times New Roman"/>
          <w:color w:val="000000"/>
        </w:rPr>
      </w:pPr>
      <w:r w:rsidRPr="00B40C79">
        <w:rPr>
          <w:rFonts w:eastAsia="Times New Roman"/>
          <w:color w:val="000000"/>
        </w:rPr>
        <w:t>Not sure what more to do in city except a future upgrade shop</w:t>
      </w:r>
    </w:p>
    <w:p w14:paraId="733BBA8A" w14:textId="77777777" w:rsidR="00B40C79" w:rsidRPr="00B40C79" w:rsidRDefault="00B40C79" w:rsidP="00B40C79">
      <w:pPr>
        <w:numPr>
          <w:ilvl w:val="0"/>
          <w:numId w:val="37"/>
        </w:numPr>
        <w:spacing w:line="240" w:lineRule="auto"/>
        <w:textAlignment w:val="baseline"/>
        <w:rPr>
          <w:rFonts w:eastAsia="Times New Roman"/>
          <w:color w:val="000000"/>
        </w:rPr>
      </w:pPr>
      <w:r w:rsidRPr="00B40C79">
        <w:rPr>
          <w:rFonts w:eastAsia="Times New Roman"/>
          <w:color w:val="000000"/>
        </w:rPr>
        <w:t>Enemies are too easy making them less intimidating </w:t>
      </w:r>
    </w:p>
    <w:p w14:paraId="55703B17" w14:textId="77777777" w:rsidR="00B40C79" w:rsidRPr="00B40C79" w:rsidRDefault="00B40C79" w:rsidP="00B40C79">
      <w:pPr>
        <w:numPr>
          <w:ilvl w:val="0"/>
          <w:numId w:val="37"/>
        </w:numPr>
        <w:spacing w:line="240" w:lineRule="auto"/>
        <w:textAlignment w:val="baseline"/>
        <w:rPr>
          <w:rFonts w:eastAsia="Times New Roman"/>
          <w:color w:val="000000"/>
        </w:rPr>
      </w:pPr>
      <w:r w:rsidRPr="00B40C79">
        <w:rPr>
          <w:rFonts w:eastAsia="Times New Roman"/>
          <w:color w:val="000000"/>
        </w:rPr>
        <w:t>Easy to get lost</w:t>
      </w:r>
    </w:p>
    <w:p w14:paraId="4D97BE0B" w14:textId="77777777" w:rsidR="00B40C79" w:rsidRPr="00B40C79" w:rsidRDefault="00B40C79" w:rsidP="00B40C79">
      <w:pPr>
        <w:numPr>
          <w:ilvl w:val="0"/>
          <w:numId w:val="37"/>
        </w:numPr>
        <w:spacing w:line="240" w:lineRule="auto"/>
        <w:textAlignment w:val="baseline"/>
        <w:rPr>
          <w:rFonts w:eastAsia="Times New Roman"/>
          <w:color w:val="000000"/>
        </w:rPr>
      </w:pPr>
      <w:r w:rsidRPr="00B40C79">
        <w:rPr>
          <w:rFonts w:eastAsia="Times New Roman"/>
          <w:color w:val="000000"/>
        </w:rPr>
        <w:t>Player slightly enters the wall on the edge of the world</w:t>
      </w:r>
    </w:p>
    <w:p w14:paraId="516279EC" w14:textId="77777777" w:rsidR="00B40C79" w:rsidRPr="00B40C79" w:rsidRDefault="00B40C79" w:rsidP="00B40C79">
      <w:pPr>
        <w:numPr>
          <w:ilvl w:val="0"/>
          <w:numId w:val="37"/>
        </w:numPr>
        <w:spacing w:line="240" w:lineRule="auto"/>
        <w:textAlignment w:val="baseline"/>
        <w:rPr>
          <w:rFonts w:eastAsia="Times New Roman"/>
          <w:color w:val="000000"/>
        </w:rPr>
      </w:pPr>
      <w:r w:rsidRPr="00B40C79">
        <w:rPr>
          <w:rFonts w:eastAsia="Times New Roman"/>
          <w:color w:val="000000"/>
        </w:rPr>
        <w:t>Game transitions strange</w:t>
      </w:r>
    </w:p>
    <w:p w14:paraId="49EC28FA" w14:textId="77777777" w:rsidR="00B40C79" w:rsidRPr="00B40C79" w:rsidRDefault="00B40C79" w:rsidP="00B40C79">
      <w:pPr>
        <w:numPr>
          <w:ilvl w:val="0"/>
          <w:numId w:val="37"/>
        </w:numPr>
        <w:spacing w:line="240" w:lineRule="auto"/>
        <w:textAlignment w:val="baseline"/>
        <w:rPr>
          <w:rFonts w:eastAsia="Times New Roman"/>
          <w:color w:val="000000"/>
        </w:rPr>
      </w:pPr>
      <w:r w:rsidRPr="00B40C79">
        <w:rPr>
          <w:rFonts w:eastAsia="Times New Roman"/>
          <w:color w:val="000000"/>
        </w:rPr>
        <w:t xml:space="preserve">Hard to </w:t>
      </w:r>
      <w:proofErr w:type="spellStart"/>
      <w:r w:rsidRPr="00B40C79">
        <w:rPr>
          <w:rFonts w:eastAsia="Times New Roman"/>
          <w:color w:val="000000"/>
        </w:rPr>
        <w:t>pickup</w:t>
      </w:r>
      <w:proofErr w:type="spellEnd"/>
      <w:r w:rsidRPr="00B40C79">
        <w:rPr>
          <w:rFonts w:eastAsia="Times New Roman"/>
          <w:color w:val="000000"/>
        </w:rPr>
        <w:t xml:space="preserve"> fireflies at moments</w:t>
      </w:r>
    </w:p>
    <w:p w14:paraId="03ECDB49" w14:textId="77777777" w:rsidR="00B40C79" w:rsidRPr="00B40C79" w:rsidRDefault="00B40C79" w:rsidP="00B40C79">
      <w:pPr>
        <w:numPr>
          <w:ilvl w:val="0"/>
          <w:numId w:val="37"/>
        </w:numPr>
        <w:spacing w:line="240" w:lineRule="auto"/>
        <w:textAlignment w:val="baseline"/>
        <w:rPr>
          <w:rFonts w:eastAsia="Times New Roman"/>
          <w:color w:val="000000"/>
        </w:rPr>
      </w:pPr>
      <w:r w:rsidRPr="00B40C79">
        <w:rPr>
          <w:rFonts w:eastAsia="Times New Roman"/>
          <w:color w:val="000000"/>
        </w:rPr>
        <w:t xml:space="preserve">Would prefer </w:t>
      </w:r>
      <w:proofErr w:type="gramStart"/>
      <w:r w:rsidRPr="00B40C79">
        <w:rPr>
          <w:rFonts w:eastAsia="Times New Roman"/>
          <w:color w:val="000000"/>
        </w:rPr>
        <w:t>some kind of dialogue</w:t>
      </w:r>
      <w:proofErr w:type="gramEnd"/>
      <w:r w:rsidRPr="00B40C79">
        <w:rPr>
          <w:rFonts w:eastAsia="Times New Roman"/>
          <w:color w:val="000000"/>
        </w:rPr>
        <w:t xml:space="preserve"> for the tutorial instead of signs </w:t>
      </w:r>
    </w:p>
    <w:p w14:paraId="30A5388B" w14:textId="77777777" w:rsidR="00B40C79" w:rsidRPr="00B40C79" w:rsidRDefault="00B40C79" w:rsidP="00B40C79">
      <w:pPr>
        <w:numPr>
          <w:ilvl w:val="0"/>
          <w:numId w:val="37"/>
        </w:numPr>
        <w:spacing w:line="240" w:lineRule="auto"/>
        <w:textAlignment w:val="baseline"/>
        <w:rPr>
          <w:rFonts w:eastAsia="Times New Roman"/>
          <w:color w:val="000000"/>
        </w:rPr>
      </w:pPr>
      <w:proofErr w:type="gramStart"/>
      <w:r w:rsidRPr="00B40C79">
        <w:rPr>
          <w:rFonts w:eastAsia="Times New Roman"/>
          <w:color w:val="000000"/>
        </w:rPr>
        <w:t>So</w:t>
      </w:r>
      <w:proofErr w:type="gramEnd"/>
      <w:r w:rsidRPr="00B40C79">
        <w:rPr>
          <w:rFonts w:eastAsia="Times New Roman"/>
          <w:color w:val="000000"/>
        </w:rPr>
        <w:t xml:space="preserve"> are the fireflies </w:t>
      </w:r>
      <w:proofErr w:type="spellStart"/>
      <w:r w:rsidRPr="00B40C79">
        <w:rPr>
          <w:rFonts w:eastAsia="Times New Roman"/>
          <w:color w:val="000000"/>
        </w:rPr>
        <w:t>gonna</w:t>
      </w:r>
      <w:proofErr w:type="spellEnd"/>
      <w:r w:rsidRPr="00B40C79">
        <w:rPr>
          <w:rFonts w:eastAsia="Times New Roman"/>
          <w:color w:val="000000"/>
        </w:rPr>
        <w:t xml:space="preserve"> move and get harder to catch?</w:t>
      </w:r>
    </w:p>
    <w:p w14:paraId="4D76E8BD" w14:textId="77777777" w:rsidR="00B40C79" w:rsidRPr="00B40C79" w:rsidRDefault="00B40C79" w:rsidP="00B40C79">
      <w:pPr>
        <w:spacing w:line="240" w:lineRule="auto"/>
        <w:rPr>
          <w:rFonts w:ascii="Times New Roman" w:eastAsia="Times New Roman" w:hAnsi="Times New Roman" w:cs="Times New Roman"/>
          <w:sz w:val="24"/>
          <w:szCs w:val="24"/>
        </w:rPr>
      </w:pPr>
    </w:p>
    <w:p w14:paraId="65CB75FF"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Name: Jamal Gibson</w:t>
      </w:r>
    </w:p>
    <w:p w14:paraId="497AA196"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Date: 11/9/19</w:t>
      </w:r>
    </w:p>
    <w:p w14:paraId="0095CB31" w14:textId="4D0FE4A4"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Feedback</w:t>
      </w:r>
      <w:r>
        <w:rPr>
          <w:rFonts w:eastAsia="Times New Roman"/>
          <w:color w:val="000000"/>
        </w:rPr>
        <w:t>:</w:t>
      </w:r>
    </w:p>
    <w:p w14:paraId="0DA0C629" w14:textId="77777777" w:rsidR="00B40C79" w:rsidRPr="00B40C79" w:rsidRDefault="00B40C79" w:rsidP="00B40C79">
      <w:pPr>
        <w:numPr>
          <w:ilvl w:val="0"/>
          <w:numId w:val="38"/>
        </w:numPr>
        <w:spacing w:line="240" w:lineRule="auto"/>
        <w:textAlignment w:val="baseline"/>
        <w:rPr>
          <w:rFonts w:eastAsia="Times New Roman"/>
          <w:color w:val="000000"/>
        </w:rPr>
      </w:pPr>
      <w:r w:rsidRPr="00B40C79">
        <w:rPr>
          <w:rFonts w:eastAsia="Times New Roman"/>
          <w:color w:val="000000"/>
        </w:rPr>
        <w:t xml:space="preserve">I don’t get the </w:t>
      </w:r>
      <w:proofErr w:type="spellStart"/>
      <w:r w:rsidRPr="00B40C79">
        <w:rPr>
          <w:rFonts w:eastAsia="Times New Roman"/>
          <w:color w:val="000000"/>
        </w:rPr>
        <w:t>fireflyter</w:t>
      </w:r>
      <w:proofErr w:type="spellEnd"/>
      <w:r w:rsidRPr="00B40C79">
        <w:rPr>
          <w:rFonts w:eastAsia="Times New Roman"/>
          <w:color w:val="000000"/>
        </w:rPr>
        <w:t xml:space="preserve"> </w:t>
      </w:r>
      <w:proofErr w:type="gramStart"/>
      <w:r w:rsidRPr="00B40C79">
        <w:rPr>
          <w:rFonts w:eastAsia="Times New Roman"/>
          <w:color w:val="000000"/>
        </w:rPr>
        <w:t>chief</w:t>
      </w:r>
      <w:proofErr w:type="gramEnd"/>
      <w:r w:rsidRPr="00B40C79">
        <w:rPr>
          <w:rFonts w:eastAsia="Times New Roman"/>
          <w:color w:val="000000"/>
        </w:rPr>
        <w:t xml:space="preserve"> but the art looks cool</w:t>
      </w:r>
    </w:p>
    <w:p w14:paraId="6BDEBE94" w14:textId="77777777" w:rsidR="00B40C79" w:rsidRPr="00B40C79" w:rsidRDefault="00B40C79" w:rsidP="00B40C79">
      <w:pPr>
        <w:numPr>
          <w:ilvl w:val="0"/>
          <w:numId w:val="38"/>
        </w:numPr>
        <w:spacing w:line="240" w:lineRule="auto"/>
        <w:textAlignment w:val="baseline"/>
        <w:rPr>
          <w:rFonts w:eastAsia="Times New Roman"/>
          <w:color w:val="000000"/>
        </w:rPr>
      </w:pPr>
      <w:r w:rsidRPr="00B40C79">
        <w:rPr>
          <w:rFonts w:eastAsia="Times New Roman"/>
          <w:color w:val="000000"/>
        </w:rPr>
        <w:t>I love the design of the player character</w:t>
      </w:r>
    </w:p>
    <w:p w14:paraId="5B421522" w14:textId="77777777" w:rsidR="00B40C79" w:rsidRPr="00B40C79" w:rsidRDefault="00B40C79" w:rsidP="00B40C79">
      <w:pPr>
        <w:numPr>
          <w:ilvl w:val="0"/>
          <w:numId w:val="38"/>
        </w:numPr>
        <w:spacing w:line="240" w:lineRule="auto"/>
        <w:textAlignment w:val="baseline"/>
        <w:rPr>
          <w:rFonts w:eastAsia="Times New Roman"/>
          <w:color w:val="000000"/>
        </w:rPr>
      </w:pPr>
      <w:r w:rsidRPr="00B40C79">
        <w:rPr>
          <w:rFonts w:eastAsia="Times New Roman"/>
          <w:color w:val="000000"/>
        </w:rPr>
        <w:t>Fireflies spawning near the city make it a little easier to get the first batch</w:t>
      </w:r>
    </w:p>
    <w:p w14:paraId="1131A806" w14:textId="77777777" w:rsidR="00B40C79" w:rsidRPr="00B40C79" w:rsidRDefault="00B40C79" w:rsidP="00B40C79">
      <w:pPr>
        <w:numPr>
          <w:ilvl w:val="0"/>
          <w:numId w:val="38"/>
        </w:numPr>
        <w:spacing w:line="240" w:lineRule="auto"/>
        <w:textAlignment w:val="baseline"/>
        <w:rPr>
          <w:rFonts w:eastAsia="Times New Roman"/>
          <w:color w:val="000000"/>
        </w:rPr>
      </w:pPr>
      <w:r w:rsidRPr="00B40C79">
        <w:rPr>
          <w:rFonts w:eastAsia="Times New Roman"/>
          <w:color w:val="000000"/>
        </w:rPr>
        <w:t xml:space="preserve">The Shades are </w:t>
      </w:r>
      <w:proofErr w:type="gramStart"/>
      <w:r w:rsidRPr="00B40C79">
        <w:rPr>
          <w:rFonts w:eastAsia="Times New Roman"/>
          <w:color w:val="000000"/>
        </w:rPr>
        <w:t>pretty slow</w:t>
      </w:r>
      <w:proofErr w:type="gramEnd"/>
      <w:r w:rsidRPr="00B40C79">
        <w:rPr>
          <w:rFonts w:eastAsia="Times New Roman"/>
          <w:color w:val="000000"/>
        </w:rPr>
        <w:t xml:space="preserve"> and don’t come very often, pretty easy to dodge them</w:t>
      </w:r>
    </w:p>
    <w:p w14:paraId="3907AC85" w14:textId="77777777" w:rsidR="00B40C79" w:rsidRPr="00B40C79" w:rsidRDefault="00B40C79" w:rsidP="00B40C79">
      <w:pPr>
        <w:numPr>
          <w:ilvl w:val="0"/>
          <w:numId w:val="38"/>
        </w:numPr>
        <w:spacing w:line="240" w:lineRule="auto"/>
        <w:textAlignment w:val="baseline"/>
        <w:rPr>
          <w:rFonts w:eastAsia="Times New Roman"/>
          <w:color w:val="000000"/>
        </w:rPr>
      </w:pPr>
      <w:r w:rsidRPr="00B40C79">
        <w:rPr>
          <w:rFonts w:eastAsia="Times New Roman"/>
          <w:color w:val="000000"/>
        </w:rPr>
        <w:t>Spider webs are a little annoying, especially since the spider just roams around the city</w:t>
      </w:r>
    </w:p>
    <w:p w14:paraId="767248F3" w14:textId="77777777" w:rsidR="00B40C79" w:rsidRPr="00B40C79" w:rsidRDefault="00B40C79" w:rsidP="00B40C79">
      <w:pPr>
        <w:numPr>
          <w:ilvl w:val="0"/>
          <w:numId w:val="38"/>
        </w:numPr>
        <w:spacing w:line="240" w:lineRule="auto"/>
        <w:textAlignment w:val="baseline"/>
        <w:rPr>
          <w:rFonts w:eastAsia="Times New Roman"/>
          <w:color w:val="000000"/>
        </w:rPr>
      </w:pPr>
      <w:r w:rsidRPr="00B40C79">
        <w:rPr>
          <w:rFonts w:eastAsia="Times New Roman"/>
          <w:color w:val="000000"/>
        </w:rPr>
        <w:t>What do I do in the city?</w:t>
      </w:r>
    </w:p>
    <w:p w14:paraId="19657BEE" w14:textId="77777777" w:rsidR="00B40C79" w:rsidRPr="00B40C79" w:rsidRDefault="00B40C79" w:rsidP="00B40C79">
      <w:pPr>
        <w:numPr>
          <w:ilvl w:val="0"/>
          <w:numId w:val="38"/>
        </w:numPr>
        <w:spacing w:line="240" w:lineRule="auto"/>
        <w:textAlignment w:val="baseline"/>
        <w:rPr>
          <w:rFonts w:eastAsia="Times New Roman"/>
          <w:color w:val="000000"/>
        </w:rPr>
      </w:pPr>
      <w:r w:rsidRPr="00B40C79">
        <w:rPr>
          <w:rFonts w:eastAsia="Times New Roman"/>
          <w:color w:val="000000"/>
        </w:rPr>
        <w:t>Pause menu is broken</w:t>
      </w:r>
    </w:p>
    <w:p w14:paraId="6550116E" w14:textId="77777777" w:rsidR="00B40C79" w:rsidRPr="00B40C79" w:rsidRDefault="00B40C79" w:rsidP="00B40C79">
      <w:pPr>
        <w:numPr>
          <w:ilvl w:val="0"/>
          <w:numId w:val="38"/>
        </w:numPr>
        <w:spacing w:line="240" w:lineRule="auto"/>
        <w:textAlignment w:val="baseline"/>
        <w:rPr>
          <w:rFonts w:eastAsia="Times New Roman"/>
          <w:color w:val="000000"/>
        </w:rPr>
      </w:pPr>
      <w:r w:rsidRPr="00B40C79">
        <w:rPr>
          <w:rFonts w:eastAsia="Times New Roman"/>
          <w:color w:val="000000"/>
        </w:rPr>
        <w:t>Got a little lost while venturing throughout the forest. There should be more tutorials or background given in-game so I can play without being guided or having things explained to me in-person</w:t>
      </w:r>
    </w:p>
    <w:p w14:paraId="4BB99D19" w14:textId="77777777" w:rsidR="00B40C79" w:rsidRPr="00B40C79" w:rsidRDefault="00B40C79" w:rsidP="00B40C79">
      <w:pPr>
        <w:spacing w:line="240" w:lineRule="auto"/>
        <w:rPr>
          <w:rFonts w:ascii="Times New Roman" w:eastAsia="Times New Roman" w:hAnsi="Times New Roman" w:cs="Times New Roman"/>
          <w:sz w:val="24"/>
          <w:szCs w:val="24"/>
        </w:rPr>
      </w:pPr>
    </w:p>
    <w:p w14:paraId="2ACCB6C1"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Name: Toyin Olabode</w:t>
      </w:r>
    </w:p>
    <w:p w14:paraId="0A8BC875"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Date: 11/9/19</w:t>
      </w:r>
    </w:p>
    <w:p w14:paraId="2F95E8C7" w14:textId="75C3380C"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Feedback</w:t>
      </w:r>
      <w:r>
        <w:rPr>
          <w:rFonts w:eastAsia="Times New Roman"/>
          <w:color w:val="000000"/>
        </w:rPr>
        <w:t>:</w:t>
      </w:r>
    </w:p>
    <w:p w14:paraId="250FDD95" w14:textId="77777777" w:rsidR="00B40C79" w:rsidRPr="00B40C79" w:rsidRDefault="00B40C79" w:rsidP="00B40C79">
      <w:pPr>
        <w:numPr>
          <w:ilvl w:val="0"/>
          <w:numId w:val="39"/>
        </w:numPr>
        <w:spacing w:line="240" w:lineRule="auto"/>
        <w:textAlignment w:val="baseline"/>
        <w:rPr>
          <w:rFonts w:eastAsia="Times New Roman"/>
          <w:color w:val="000000"/>
        </w:rPr>
      </w:pPr>
      <w:r w:rsidRPr="00B40C79">
        <w:rPr>
          <w:rFonts w:eastAsia="Times New Roman"/>
          <w:color w:val="000000"/>
        </w:rPr>
        <w:t xml:space="preserve">The main menu looks </w:t>
      </w:r>
      <w:proofErr w:type="gramStart"/>
      <w:r w:rsidRPr="00B40C79">
        <w:rPr>
          <w:rFonts w:eastAsia="Times New Roman"/>
          <w:color w:val="000000"/>
        </w:rPr>
        <w:t>REALLY good</w:t>
      </w:r>
      <w:proofErr w:type="gramEnd"/>
      <w:r w:rsidRPr="00B40C79">
        <w:rPr>
          <w:rFonts w:eastAsia="Times New Roman"/>
          <w:color w:val="000000"/>
        </w:rPr>
        <w:t>, can’t wait to see the rest of the art</w:t>
      </w:r>
    </w:p>
    <w:p w14:paraId="6CB454F3" w14:textId="77777777" w:rsidR="00B40C79" w:rsidRPr="00B40C79" w:rsidRDefault="00B40C79" w:rsidP="00B40C79">
      <w:pPr>
        <w:numPr>
          <w:ilvl w:val="0"/>
          <w:numId w:val="39"/>
        </w:numPr>
        <w:spacing w:line="240" w:lineRule="auto"/>
        <w:textAlignment w:val="baseline"/>
        <w:rPr>
          <w:rFonts w:eastAsia="Times New Roman"/>
          <w:color w:val="000000"/>
        </w:rPr>
      </w:pPr>
      <w:proofErr w:type="gramStart"/>
      <w:r w:rsidRPr="00B40C79">
        <w:rPr>
          <w:rFonts w:eastAsia="Times New Roman"/>
          <w:color w:val="000000"/>
        </w:rPr>
        <w:t>All of</w:t>
      </w:r>
      <w:proofErr w:type="gramEnd"/>
      <w:r w:rsidRPr="00B40C79">
        <w:rPr>
          <w:rFonts w:eastAsia="Times New Roman"/>
          <w:color w:val="000000"/>
        </w:rPr>
        <w:t xml:space="preserve"> the characters are pretty cute. I love how gender neutral the player is</w:t>
      </w:r>
    </w:p>
    <w:p w14:paraId="5D2BD47A" w14:textId="77777777" w:rsidR="00B40C79" w:rsidRPr="00B40C79" w:rsidRDefault="00B40C79" w:rsidP="00B40C79">
      <w:pPr>
        <w:numPr>
          <w:ilvl w:val="0"/>
          <w:numId w:val="39"/>
        </w:numPr>
        <w:spacing w:line="240" w:lineRule="auto"/>
        <w:textAlignment w:val="baseline"/>
        <w:rPr>
          <w:rFonts w:eastAsia="Times New Roman"/>
          <w:color w:val="000000"/>
        </w:rPr>
      </w:pPr>
      <w:r w:rsidRPr="00B40C79">
        <w:rPr>
          <w:rFonts w:eastAsia="Times New Roman"/>
          <w:color w:val="000000"/>
        </w:rPr>
        <w:t xml:space="preserve">The tutorial signs weren’t very clear of the </w:t>
      </w:r>
      <w:proofErr w:type="gramStart"/>
      <w:r w:rsidRPr="00B40C79">
        <w:rPr>
          <w:rFonts w:eastAsia="Times New Roman"/>
          <w:color w:val="000000"/>
        </w:rPr>
        <w:t>controls</w:t>
      </w:r>
      <w:proofErr w:type="gramEnd"/>
      <w:r w:rsidRPr="00B40C79">
        <w:rPr>
          <w:rFonts w:eastAsia="Times New Roman"/>
          <w:color w:val="000000"/>
        </w:rPr>
        <w:t xml:space="preserve"> but I eventually figured it out</w:t>
      </w:r>
    </w:p>
    <w:p w14:paraId="7583433B" w14:textId="77777777" w:rsidR="00B40C79" w:rsidRPr="00B40C79" w:rsidRDefault="00B40C79" w:rsidP="00B40C79">
      <w:pPr>
        <w:numPr>
          <w:ilvl w:val="0"/>
          <w:numId w:val="39"/>
        </w:numPr>
        <w:spacing w:line="240" w:lineRule="auto"/>
        <w:textAlignment w:val="baseline"/>
        <w:rPr>
          <w:rFonts w:eastAsia="Times New Roman"/>
          <w:color w:val="000000"/>
        </w:rPr>
      </w:pPr>
      <w:r w:rsidRPr="00B40C79">
        <w:rPr>
          <w:rFonts w:eastAsia="Times New Roman"/>
          <w:color w:val="000000"/>
        </w:rPr>
        <w:t xml:space="preserve">The Shades are cute but </w:t>
      </w:r>
      <w:proofErr w:type="gramStart"/>
      <w:r w:rsidRPr="00B40C79">
        <w:rPr>
          <w:rFonts w:eastAsia="Times New Roman"/>
          <w:color w:val="000000"/>
        </w:rPr>
        <w:t>pretty slow</w:t>
      </w:r>
      <w:proofErr w:type="gramEnd"/>
    </w:p>
    <w:p w14:paraId="47B71263" w14:textId="77777777" w:rsidR="00B40C79" w:rsidRPr="00B40C79" w:rsidRDefault="00B40C79" w:rsidP="00B40C79">
      <w:pPr>
        <w:numPr>
          <w:ilvl w:val="0"/>
          <w:numId w:val="39"/>
        </w:numPr>
        <w:spacing w:line="240" w:lineRule="auto"/>
        <w:textAlignment w:val="baseline"/>
        <w:rPr>
          <w:rFonts w:eastAsia="Times New Roman"/>
          <w:color w:val="000000"/>
        </w:rPr>
      </w:pPr>
      <w:r w:rsidRPr="00B40C79">
        <w:rPr>
          <w:rFonts w:eastAsia="Times New Roman"/>
          <w:color w:val="000000"/>
        </w:rPr>
        <w:t xml:space="preserve">The pause menu doesn’t really do </w:t>
      </w:r>
      <w:proofErr w:type="gramStart"/>
      <w:r w:rsidRPr="00B40C79">
        <w:rPr>
          <w:rFonts w:eastAsia="Times New Roman"/>
          <w:color w:val="000000"/>
        </w:rPr>
        <w:t>anything</w:t>
      </w:r>
      <w:proofErr w:type="gramEnd"/>
      <w:r w:rsidRPr="00B40C79">
        <w:rPr>
          <w:rFonts w:eastAsia="Times New Roman"/>
          <w:color w:val="000000"/>
        </w:rPr>
        <w:t xml:space="preserve"> and it was hard to quit the game</w:t>
      </w:r>
    </w:p>
    <w:p w14:paraId="554945CB" w14:textId="77777777" w:rsidR="00B40C79" w:rsidRPr="00B40C79" w:rsidRDefault="00B40C79" w:rsidP="00B40C79">
      <w:pPr>
        <w:numPr>
          <w:ilvl w:val="0"/>
          <w:numId w:val="39"/>
        </w:numPr>
        <w:spacing w:line="240" w:lineRule="auto"/>
        <w:textAlignment w:val="baseline"/>
        <w:rPr>
          <w:rFonts w:eastAsia="Times New Roman"/>
          <w:color w:val="000000"/>
        </w:rPr>
      </w:pPr>
      <w:r w:rsidRPr="00B40C79">
        <w:rPr>
          <w:rFonts w:eastAsia="Times New Roman"/>
          <w:color w:val="000000"/>
        </w:rPr>
        <w:t>When I paused the game for a little bit, Shades were still spawning and found myself surrounded after I pushed resume</w:t>
      </w:r>
    </w:p>
    <w:p w14:paraId="770750D0" w14:textId="77777777" w:rsidR="00B40C79" w:rsidRPr="00B40C79" w:rsidRDefault="00B40C79" w:rsidP="00B40C79">
      <w:pPr>
        <w:numPr>
          <w:ilvl w:val="0"/>
          <w:numId w:val="39"/>
        </w:numPr>
        <w:spacing w:line="240" w:lineRule="auto"/>
        <w:textAlignment w:val="baseline"/>
        <w:rPr>
          <w:rFonts w:eastAsia="Times New Roman"/>
          <w:color w:val="000000"/>
        </w:rPr>
      </w:pPr>
      <w:r w:rsidRPr="00B40C79">
        <w:rPr>
          <w:rFonts w:eastAsia="Times New Roman"/>
          <w:color w:val="000000"/>
        </w:rPr>
        <w:lastRenderedPageBreak/>
        <w:t>Can’t wait for the upgrades and the rest of the art!</w:t>
      </w:r>
    </w:p>
    <w:p w14:paraId="6EB4341F" w14:textId="77777777" w:rsidR="00B40C79" w:rsidRPr="00B40C79" w:rsidRDefault="00B40C79" w:rsidP="00B40C79">
      <w:pPr>
        <w:spacing w:line="240" w:lineRule="auto"/>
        <w:rPr>
          <w:rFonts w:ascii="Times New Roman" w:eastAsia="Times New Roman" w:hAnsi="Times New Roman" w:cs="Times New Roman"/>
          <w:sz w:val="24"/>
          <w:szCs w:val="24"/>
        </w:rPr>
      </w:pPr>
    </w:p>
    <w:p w14:paraId="12406D25"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Name: Anthony Dulaney</w:t>
      </w:r>
    </w:p>
    <w:p w14:paraId="4CA7DCDD" w14:textId="77777777"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Date: 11/11/19</w:t>
      </w:r>
    </w:p>
    <w:p w14:paraId="5ED0DB82" w14:textId="5D4A27B5" w:rsidR="00B40C79" w:rsidRPr="00B40C79" w:rsidRDefault="00B40C79" w:rsidP="00B40C79">
      <w:pPr>
        <w:spacing w:line="240" w:lineRule="auto"/>
        <w:rPr>
          <w:rFonts w:ascii="Times New Roman" w:eastAsia="Times New Roman" w:hAnsi="Times New Roman" w:cs="Times New Roman"/>
          <w:sz w:val="24"/>
          <w:szCs w:val="24"/>
        </w:rPr>
      </w:pPr>
      <w:r w:rsidRPr="00B40C79">
        <w:rPr>
          <w:rFonts w:eastAsia="Times New Roman"/>
          <w:color w:val="000000"/>
        </w:rPr>
        <w:t>Feedback</w:t>
      </w:r>
      <w:r>
        <w:rPr>
          <w:rFonts w:eastAsia="Times New Roman"/>
          <w:color w:val="000000"/>
        </w:rPr>
        <w:t>:</w:t>
      </w:r>
    </w:p>
    <w:p w14:paraId="0D81E02C" w14:textId="77777777" w:rsidR="00B40C79" w:rsidRPr="00B40C79" w:rsidRDefault="00B40C79" w:rsidP="00B40C79">
      <w:pPr>
        <w:numPr>
          <w:ilvl w:val="0"/>
          <w:numId w:val="40"/>
        </w:numPr>
        <w:spacing w:line="240" w:lineRule="auto"/>
        <w:textAlignment w:val="baseline"/>
        <w:rPr>
          <w:rFonts w:eastAsia="Times New Roman"/>
          <w:color w:val="000000"/>
        </w:rPr>
      </w:pPr>
      <w:r w:rsidRPr="00B40C79">
        <w:rPr>
          <w:rFonts w:eastAsia="Times New Roman"/>
          <w:color w:val="000000"/>
        </w:rPr>
        <w:t xml:space="preserve">Main Menu looks </w:t>
      </w:r>
      <w:proofErr w:type="gramStart"/>
      <w:r w:rsidRPr="00B40C79">
        <w:rPr>
          <w:rFonts w:eastAsia="Times New Roman"/>
          <w:color w:val="000000"/>
        </w:rPr>
        <w:t>pretty nice</w:t>
      </w:r>
      <w:proofErr w:type="gramEnd"/>
      <w:r w:rsidRPr="00B40C79">
        <w:rPr>
          <w:rFonts w:eastAsia="Times New Roman"/>
          <w:color w:val="000000"/>
        </w:rPr>
        <w:t>, really love the art</w:t>
      </w:r>
    </w:p>
    <w:p w14:paraId="4A81B892" w14:textId="77777777" w:rsidR="00B40C79" w:rsidRPr="00B40C79" w:rsidRDefault="00B40C79" w:rsidP="00B40C79">
      <w:pPr>
        <w:numPr>
          <w:ilvl w:val="0"/>
          <w:numId w:val="40"/>
        </w:numPr>
        <w:spacing w:line="240" w:lineRule="auto"/>
        <w:textAlignment w:val="baseline"/>
        <w:rPr>
          <w:rFonts w:eastAsia="Times New Roman"/>
          <w:color w:val="000000"/>
        </w:rPr>
      </w:pPr>
      <w:r w:rsidRPr="00B40C79">
        <w:rPr>
          <w:rFonts w:eastAsia="Times New Roman"/>
          <w:color w:val="000000"/>
        </w:rPr>
        <w:t xml:space="preserve">The chief and player </w:t>
      </w:r>
      <w:proofErr w:type="gramStart"/>
      <w:r w:rsidRPr="00B40C79">
        <w:rPr>
          <w:rFonts w:eastAsia="Times New Roman"/>
          <w:color w:val="000000"/>
        </w:rPr>
        <w:t>looks</w:t>
      </w:r>
      <w:proofErr w:type="gramEnd"/>
      <w:r w:rsidRPr="00B40C79">
        <w:rPr>
          <w:rFonts w:eastAsia="Times New Roman"/>
          <w:color w:val="000000"/>
        </w:rPr>
        <w:t xml:space="preserve"> pretty weird, but I can dig it</w:t>
      </w:r>
    </w:p>
    <w:p w14:paraId="6D92A8E8" w14:textId="77777777" w:rsidR="00B40C79" w:rsidRPr="00B40C79" w:rsidRDefault="00B40C79" w:rsidP="00B40C79">
      <w:pPr>
        <w:numPr>
          <w:ilvl w:val="0"/>
          <w:numId w:val="40"/>
        </w:numPr>
        <w:spacing w:line="240" w:lineRule="auto"/>
        <w:textAlignment w:val="baseline"/>
        <w:rPr>
          <w:rFonts w:eastAsia="Times New Roman"/>
          <w:color w:val="000000"/>
        </w:rPr>
      </w:pPr>
      <w:r w:rsidRPr="00B40C79">
        <w:rPr>
          <w:rFonts w:eastAsia="Times New Roman"/>
          <w:color w:val="000000"/>
        </w:rPr>
        <w:t>Is the chief supposed to do anything in the city? Or just dance in place?</w:t>
      </w:r>
    </w:p>
    <w:p w14:paraId="2E66AD64" w14:textId="77777777" w:rsidR="00B40C79" w:rsidRPr="00B40C79" w:rsidRDefault="00B40C79" w:rsidP="00B40C79">
      <w:pPr>
        <w:numPr>
          <w:ilvl w:val="0"/>
          <w:numId w:val="40"/>
        </w:numPr>
        <w:spacing w:line="240" w:lineRule="auto"/>
        <w:textAlignment w:val="baseline"/>
        <w:rPr>
          <w:rFonts w:eastAsia="Times New Roman"/>
          <w:color w:val="000000"/>
        </w:rPr>
      </w:pPr>
      <w:r w:rsidRPr="00B40C79">
        <w:rPr>
          <w:rFonts w:eastAsia="Times New Roman"/>
          <w:color w:val="000000"/>
        </w:rPr>
        <w:t>Am I supposed to do anything else in the city?</w:t>
      </w:r>
    </w:p>
    <w:p w14:paraId="34169864" w14:textId="77777777" w:rsidR="00B40C79" w:rsidRPr="00B40C79" w:rsidRDefault="00B40C79" w:rsidP="00B40C79">
      <w:pPr>
        <w:numPr>
          <w:ilvl w:val="0"/>
          <w:numId w:val="40"/>
        </w:numPr>
        <w:spacing w:line="240" w:lineRule="auto"/>
        <w:textAlignment w:val="baseline"/>
        <w:rPr>
          <w:rFonts w:eastAsia="Times New Roman"/>
          <w:color w:val="000000"/>
        </w:rPr>
      </w:pPr>
      <w:r w:rsidRPr="00B40C79">
        <w:rPr>
          <w:rFonts w:eastAsia="Times New Roman"/>
          <w:color w:val="000000"/>
        </w:rPr>
        <w:t xml:space="preserve">The shadow enemies are </w:t>
      </w:r>
      <w:proofErr w:type="gramStart"/>
      <w:r w:rsidRPr="00B40C79">
        <w:rPr>
          <w:rFonts w:eastAsia="Times New Roman"/>
          <w:color w:val="000000"/>
        </w:rPr>
        <w:t>nice</w:t>
      </w:r>
      <w:proofErr w:type="gramEnd"/>
      <w:r w:rsidRPr="00B40C79">
        <w:rPr>
          <w:rFonts w:eastAsia="Times New Roman"/>
          <w:color w:val="000000"/>
        </w:rPr>
        <w:t xml:space="preserve"> but I wish there was a little variety in enemies. Would love to see something else that does more than chase you around.</w:t>
      </w:r>
    </w:p>
    <w:p w14:paraId="61E0FD9B" w14:textId="77777777" w:rsidR="00B40C79" w:rsidRPr="00B40C79" w:rsidRDefault="00B40C79" w:rsidP="00B40C79">
      <w:pPr>
        <w:numPr>
          <w:ilvl w:val="0"/>
          <w:numId w:val="40"/>
        </w:numPr>
        <w:spacing w:line="240" w:lineRule="auto"/>
        <w:textAlignment w:val="baseline"/>
        <w:rPr>
          <w:rFonts w:eastAsia="Times New Roman"/>
          <w:color w:val="000000"/>
        </w:rPr>
      </w:pPr>
      <w:r w:rsidRPr="00B40C79">
        <w:rPr>
          <w:rFonts w:eastAsia="Times New Roman"/>
          <w:color w:val="000000"/>
        </w:rPr>
        <w:t>There should be a tutorial before you leave the city for the first time, as well as maybe a backstory.</w:t>
      </w:r>
    </w:p>
    <w:p w14:paraId="0F6E15E1" w14:textId="77777777" w:rsidR="00B40C79" w:rsidRPr="00B40C79" w:rsidRDefault="00B40C79" w:rsidP="00B40C79">
      <w:pPr>
        <w:numPr>
          <w:ilvl w:val="0"/>
          <w:numId w:val="40"/>
        </w:numPr>
        <w:spacing w:line="240" w:lineRule="auto"/>
        <w:textAlignment w:val="baseline"/>
        <w:rPr>
          <w:rFonts w:eastAsia="Times New Roman"/>
          <w:color w:val="000000"/>
        </w:rPr>
      </w:pPr>
      <w:r w:rsidRPr="00B40C79">
        <w:rPr>
          <w:rFonts w:eastAsia="Times New Roman"/>
          <w:color w:val="000000"/>
        </w:rPr>
        <w:t xml:space="preserve">The controls are </w:t>
      </w:r>
      <w:proofErr w:type="gramStart"/>
      <w:r w:rsidRPr="00B40C79">
        <w:rPr>
          <w:rFonts w:eastAsia="Times New Roman"/>
          <w:color w:val="000000"/>
        </w:rPr>
        <w:t>simple</w:t>
      </w:r>
      <w:proofErr w:type="gramEnd"/>
      <w:r w:rsidRPr="00B40C79">
        <w:rPr>
          <w:rFonts w:eastAsia="Times New Roman"/>
          <w:color w:val="000000"/>
        </w:rPr>
        <w:t xml:space="preserve"> and I like that, they should probably be explained more or at a sub-screen of the main menu</w:t>
      </w:r>
    </w:p>
    <w:p w14:paraId="0D4A01CD" w14:textId="77777777" w:rsidR="00B40C79" w:rsidRPr="00B40C79" w:rsidRDefault="00B40C79" w:rsidP="00B40C79">
      <w:pPr>
        <w:numPr>
          <w:ilvl w:val="0"/>
          <w:numId w:val="40"/>
        </w:numPr>
        <w:spacing w:line="240" w:lineRule="auto"/>
        <w:textAlignment w:val="baseline"/>
        <w:rPr>
          <w:rFonts w:eastAsia="Times New Roman"/>
          <w:color w:val="000000"/>
        </w:rPr>
      </w:pPr>
      <w:r w:rsidRPr="00B40C79">
        <w:rPr>
          <w:rFonts w:eastAsia="Times New Roman"/>
          <w:color w:val="000000"/>
        </w:rPr>
        <w:t xml:space="preserve">I’m curious what the upgrades are </w:t>
      </w:r>
      <w:proofErr w:type="spellStart"/>
      <w:r w:rsidRPr="00B40C79">
        <w:rPr>
          <w:rFonts w:eastAsia="Times New Roman"/>
          <w:color w:val="000000"/>
        </w:rPr>
        <w:t>gonna</w:t>
      </w:r>
      <w:proofErr w:type="spellEnd"/>
      <w:r w:rsidRPr="00B40C79">
        <w:rPr>
          <w:rFonts w:eastAsia="Times New Roman"/>
          <w:color w:val="000000"/>
        </w:rPr>
        <w:t xml:space="preserve"> look like? What will happen after the first level? Will there be additional enemies like I mentioned, or just more fireflies to catch? Would love to see the difficulty increase as I go on.</w:t>
      </w:r>
    </w:p>
    <w:p w14:paraId="1B46D352" w14:textId="77777777" w:rsidR="00090CD0" w:rsidRDefault="00090CD0" w:rsidP="003A4338">
      <w:pPr>
        <w:pStyle w:val="NormalWeb"/>
        <w:spacing w:before="0" w:beforeAutospacing="0" w:after="0" w:afterAutospacing="0"/>
        <w:rPr>
          <w:rFonts w:ascii="Arial" w:hAnsi="Arial" w:cs="Arial"/>
          <w:color w:val="000000"/>
          <w:sz w:val="22"/>
          <w:szCs w:val="22"/>
        </w:rPr>
      </w:pPr>
    </w:p>
    <w:p w14:paraId="09CEF347" w14:textId="3D665E92" w:rsidR="003A4338" w:rsidRDefault="003A4338" w:rsidP="003A4338">
      <w:pPr>
        <w:pStyle w:val="NormalWeb"/>
        <w:spacing w:before="0" w:beforeAutospacing="0" w:after="0" w:afterAutospacing="0"/>
      </w:pPr>
      <w:r>
        <w:rPr>
          <w:rFonts w:ascii="Arial" w:hAnsi="Arial" w:cs="Arial"/>
          <w:color w:val="000000"/>
          <w:sz w:val="22"/>
          <w:szCs w:val="22"/>
        </w:rPr>
        <w:t>Name Aaron Estes</w:t>
      </w:r>
    </w:p>
    <w:p w14:paraId="635792CE" w14:textId="77777777" w:rsidR="003A4338" w:rsidRDefault="003A4338" w:rsidP="003A4338">
      <w:pPr>
        <w:pStyle w:val="NormalWeb"/>
        <w:spacing w:before="0" w:beforeAutospacing="0" w:after="0" w:afterAutospacing="0"/>
      </w:pPr>
      <w:r>
        <w:rPr>
          <w:rFonts w:ascii="Arial" w:hAnsi="Arial" w:cs="Arial"/>
          <w:color w:val="000000"/>
          <w:sz w:val="22"/>
          <w:szCs w:val="22"/>
        </w:rPr>
        <w:t>Date: 11/3/19</w:t>
      </w:r>
    </w:p>
    <w:p w14:paraId="31A7C287" w14:textId="77777777" w:rsidR="003A4338" w:rsidRDefault="003A4338" w:rsidP="003A4338">
      <w:pPr>
        <w:pStyle w:val="NormalWeb"/>
        <w:spacing w:before="0" w:beforeAutospacing="0" w:after="0" w:afterAutospacing="0"/>
      </w:pPr>
      <w:r>
        <w:rPr>
          <w:rFonts w:ascii="Arial" w:hAnsi="Arial" w:cs="Arial"/>
          <w:color w:val="000000"/>
          <w:sz w:val="22"/>
          <w:szCs w:val="22"/>
        </w:rPr>
        <w:t>Feedback</w:t>
      </w:r>
    </w:p>
    <w:p w14:paraId="0BDE78C8" w14:textId="77777777" w:rsidR="003A4338" w:rsidRDefault="003A4338" w:rsidP="003A4338">
      <w:pPr>
        <w:pStyle w:val="NormalWeb"/>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City Lights game concept is unique and a fun idea.</w:t>
      </w:r>
    </w:p>
    <w:p w14:paraId="70CC4BEC" w14:textId="77777777" w:rsidR="003A4338" w:rsidRDefault="003A4338" w:rsidP="003A4338">
      <w:pPr>
        <w:pStyle w:val="NormalWeb"/>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Fireflyter character is nice and looks professionally done.</w:t>
      </w:r>
    </w:p>
    <w:p w14:paraId="68899092" w14:textId="77777777" w:rsidR="003A4338" w:rsidRDefault="003A4338" w:rsidP="003A4338">
      <w:pPr>
        <w:pStyle w:val="NormalWeb"/>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Graphics are colorful and uniform but could use more scenery.</w:t>
      </w:r>
    </w:p>
    <w:p w14:paraId="007C2A5A" w14:textId="77777777" w:rsidR="003A4338" w:rsidRDefault="003A4338" w:rsidP="003A4338">
      <w:pPr>
        <w:pStyle w:val="NormalWeb"/>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is a little difficult to read the signs at the start of the game.</w:t>
      </w:r>
    </w:p>
    <w:p w14:paraId="36717518" w14:textId="77777777" w:rsidR="003A4338" w:rsidRDefault="003A4338" w:rsidP="003A4338">
      <w:pPr>
        <w:pStyle w:val="NormalWeb"/>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Game play is smooth but could stand to be more challenging.</w:t>
      </w:r>
    </w:p>
    <w:p w14:paraId="39A5EE9D" w14:textId="77777777" w:rsidR="003A4338" w:rsidRDefault="003A4338" w:rsidP="003A4338">
      <w:pPr>
        <w:pStyle w:val="NormalWeb"/>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 experimented with playing the game with one hand and was still able to avoid the shades and collect fireflies.</w:t>
      </w:r>
    </w:p>
    <w:p w14:paraId="2DBFDA9F" w14:textId="77777777" w:rsidR="003A4338" w:rsidRDefault="003A4338" w:rsidP="003A4338">
      <w:pPr>
        <w:pStyle w:val="NormalWeb"/>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was interesting to see that while the game is paused the shades continue to spawn.</w:t>
      </w:r>
    </w:p>
    <w:p w14:paraId="3432DA95" w14:textId="07AEF244" w:rsidR="003A4338" w:rsidRDefault="003A4338" w:rsidP="003A4338">
      <w:pPr>
        <w:pStyle w:val="NormalWeb"/>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Overall, it is a fun gaming experience.</w:t>
      </w:r>
    </w:p>
    <w:p w14:paraId="5D90CBC8" w14:textId="16E69086" w:rsidR="00090CD0" w:rsidRDefault="00090CD0" w:rsidP="00090CD0">
      <w:pPr>
        <w:pStyle w:val="NormalWeb"/>
        <w:spacing w:before="0" w:beforeAutospacing="0" w:after="0" w:afterAutospacing="0"/>
        <w:textAlignment w:val="baseline"/>
        <w:rPr>
          <w:rFonts w:ascii="Arial" w:hAnsi="Arial" w:cs="Arial"/>
          <w:color w:val="000000"/>
          <w:sz w:val="22"/>
          <w:szCs w:val="22"/>
        </w:rPr>
      </w:pPr>
    </w:p>
    <w:p w14:paraId="2E3E7186" w14:textId="77777777" w:rsidR="00873F4A" w:rsidRDefault="00873F4A" w:rsidP="00873F4A">
      <w:pPr>
        <w:pStyle w:val="NormalWeb"/>
        <w:spacing w:before="0" w:beforeAutospacing="0" w:after="0" w:afterAutospacing="0"/>
      </w:pPr>
      <w:r>
        <w:rPr>
          <w:rFonts w:ascii="Arial" w:hAnsi="Arial" w:cs="Arial"/>
          <w:color w:val="000000"/>
          <w:sz w:val="22"/>
          <w:szCs w:val="22"/>
        </w:rPr>
        <w:t>Name: Seth McKenna</w:t>
      </w:r>
    </w:p>
    <w:p w14:paraId="2C95DFB9" w14:textId="77777777" w:rsidR="00873F4A" w:rsidRDefault="00873F4A" w:rsidP="00873F4A">
      <w:pPr>
        <w:pStyle w:val="NormalWeb"/>
        <w:spacing w:before="0" w:beforeAutospacing="0" w:after="0" w:afterAutospacing="0"/>
      </w:pPr>
      <w:r>
        <w:rPr>
          <w:rFonts w:ascii="Arial" w:hAnsi="Arial" w:cs="Arial"/>
          <w:color w:val="000000"/>
          <w:sz w:val="22"/>
          <w:szCs w:val="22"/>
        </w:rPr>
        <w:t>Date: 11/17/19</w:t>
      </w:r>
    </w:p>
    <w:p w14:paraId="0CB47EF9" w14:textId="77777777" w:rsidR="00873F4A" w:rsidRDefault="00873F4A" w:rsidP="00873F4A">
      <w:pPr>
        <w:pStyle w:val="NormalWeb"/>
        <w:spacing w:before="0" w:beforeAutospacing="0" w:after="0" w:afterAutospacing="0"/>
      </w:pPr>
      <w:r>
        <w:rPr>
          <w:rFonts w:ascii="Arial" w:hAnsi="Arial" w:cs="Arial"/>
          <w:color w:val="000000"/>
          <w:sz w:val="22"/>
          <w:szCs w:val="22"/>
        </w:rPr>
        <w:t>Feedback:</w:t>
      </w:r>
    </w:p>
    <w:p w14:paraId="0377C3DE" w14:textId="77777777" w:rsidR="00873F4A" w:rsidRDefault="00873F4A" w:rsidP="00873F4A">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environment is </w:t>
      </w:r>
      <w:proofErr w:type="gramStart"/>
      <w:r>
        <w:rPr>
          <w:rFonts w:ascii="Arial" w:hAnsi="Arial" w:cs="Arial"/>
          <w:color w:val="000000"/>
          <w:sz w:val="22"/>
          <w:szCs w:val="22"/>
        </w:rPr>
        <w:t>really cute</w:t>
      </w:r>
      <w:proofErr w:type="gramEnd"/>
      <w:r>
        <w:rPr>
          <w:rFonts w:ascii="Arial" w:hAnsi="Arial" w:cs="Arial"/>
          <w:color w:val="000000"/>
          <w:sz w:val="22"/>
          <w:szCs w:val="22"/>
        </w:rPr>
        <w:t>! The 3D modeled trees mesh well with the simple ground texture.</w:t>
      </w:r>
    </w:p>
    <w:p w14:paraId="24A1D1F9" w14:textId="77777777" w:rsidR="00873F4A" w:rsidRDefault="00873F4A" w:rsidP="00873F4A">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I'm assuming menus are in the </w:t>
      </w:r>
      <w:proofErr w:type="gramStart"/>
      <w:r>
        <w:rPr>
          <w:rFonts w:ascii="Arial" w:hAnsi="Arial" w:cs="Arial"/>
          <w:color w:val="000000"/>
          <w:sz w:val="22"/>
          <w:szCs w:val="22"/>
        </w:rPr>
        <w:t>works</w:t>
      </w:r>
      <w:proofErr w:type="gramEnd"/>
      <w:r>
        <w:rPr>
          <w:rFonts w:ascii="Arial" w:hAnsi="Arial" w:cs="Arial"/>
          <w:color w:val="000000"/>
          <w:sz w:val="22"/>
          <w:szCs w:val="22"/>
        </w:rPr>
        <w:t xml:space="preserve"> so I won't comment on those. (Though, Where are your options and credits</w:t>
      </w:r>
      <w:proofErr w:type="gramStart"/>
      <w:r>
        <w:rPr>
          <w:rFonts w:ascii="Arial" w:hAnsi="Arial" w:cs="Arial"/>
          <w:color w:val="000000"/>
          <w:sz w:val="22"/>
          <w:szCs w:val="22"/>
        </w:rPr>
        <w:t>???)d</w:t>
      </w:r>
      <w:proofErr w:type="gramEnd"/>
    </w:p>
    <w:p w14:paraId="6F010B61" w14:textId="77777777" w:rsidR="00873F4A" w:rsidRDefault="00873F4A" w:rsidP="00873F4A">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Should be obvious when you lose a firefly/ take damages</w:t>
      </w:r>
    </w:p>
    <w:p w14:paraId="161E84D9" w14:textId="77777777" w:rsidR="00873F4A" w:rsidRDefault="00873F4A" w:rsidP="00873F4A">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Text/box/</w:t>
      </w:r>
      <w:proofErr w:type="spellStart"/>
      <w:r>
        <w:rPr>
          <w:rFonts w:ascii="Arial" w:hAnsi="Arial" w:cs="Arial"/>
          <w:color w:val="000000"/>
          <w:sz w:val="22"/>
          <w:szCs w:val="22"/>
        </w:rPr>
        <w:t>etc</w:t>
      </w:r>
      <w:proofErr w:type="spellEnd"/>
      <w:r>
        <w:rPr>
          <w:rFonts w:ascii="Arial" w:hAnsi="Arial" w:cs="Arial"/>
          <w:color w:val="000000"/>
          <w:sz w:val="22"/>
          <w:szCs w:val="22"/>
        </w:rPr>
        <w:t xml:space="preserve"> in opening of game is too small. Make it take up more of the screen.</w:t>
      </w:r>
    </w:p>
    <w:p w14:paraId="2BDB2F02" w14:textId="77777777" w:rsidR="00873F4A" w:rsidRDefault="00873F4A" w:rsidP="00873F4A">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movement/animation need to be paused in screens</w:t>
      </w:r>
    </w:p>
    <w:p w14:paraId="12A71FB8" w14:textId="77777777" w:rsidR="00873F4A" w:rsidRDefault="00873F4A" w:rsidP="00873F4A">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Extra would read better as "excess" in the popup intro.</w:t>
      </w:r>
    </w:p>
    <w:p w14:paraId="30788DF7" w14:textId="77777777" w:rsidR="00873F4A" w:rsidRDefault="00873F4A" w:rsidP="00873F4A">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Space between lines of text needs to be increased</w:t>
      </w:r>
    </w:p>
    <w:p w14:paraId="1BEB1872" w14:textId="77777777" w:rsidR="00873F4A" w:rsidRDefault="00873F4A" w:rsidP="00873F4A">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Please put movement instructions in intro popup. Don't assume the player will default to </w:t>
      </w:r>
      <w:proofErr w:type="spellStart"/>
      <w:r>
        <w:rPr>
          <w:rFonts w:ascii="Arial" w:hAnsi="Arial" w:cs="Arial"/>
          <w:color w:val="000000"/>
          <w:sz w:val="22"/>
          <w:szCs w:val="22"/>
        </w:rPr>
        <w:t>wasd</w:t>
      </w:r>
      <w:proofErr w:type="spellEnd"/>
    </w:p>
    <w:p w14:paraId="25158D7B" w14:textId="77777777" w:rsidR="00873F4A" w:rsidRDefault="00873F4A" w:rsidP="00873F4A">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Why can I see the world boundaries...? That's </w:t>
      </w:r>
      <w:proofErr w:type="gramStart"/>
      <w:r>
        <w:rPr>
          <w:rFonts w:ascii="Arial" w:hAnsi="Arial" w:cs="Arial"/>
          <w:color w:val="000000"/>
          <w:sz w:val="22"/>
          <w:szCs w:val="22"/>
        </w:rPr>
        <w:t>really unclean</w:t>
      </w:r>
      <w:proofErr w:type="gramEnd"/>
      <w:r>
        <w:rPr>
          <w:rFonts w:ascii="Arial" w:hAnsi="Arial" w:cs="Arial"/>
          <w:color w:val="000000"/>
          <w:sz w:val="22"/>
          <w:szCs w:val="22"/>
        </w:rPr>
        <w:t xml:space="preserve"> and unpleasant for the player. Maybe for the forest add a line of trees so it looks like the forest is too dense to walk through? Idk about the city, maybe a gate?</w:t>
      </w:r>
    </w:p>
    <w:p w14:paraId="46E166C6" w14:textId="77777777" w:rsidR="00873F4A" w:rsidRDefault="00873F4A" w:rsidP="00873F4A">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Make it so that objects in the environment cannot be randomly generated </w:t>
      </w:r>
      <w:r>
        <w:rPr>
          <w:rFonts w:ascii="Arial" w:hAnsi="Arial" w:cs="Arial"/>
          <w:i/>
          <w:iCs/>
          <w:color w:val="000000"/>
          <w:sz w:val="22"/>
          <w:szCs w:val="22"/>
        </w:rPr>
        <w:t>on top of the instructions</w:t>
      </w:r>
    </w:p>
    <w:p w14:paraId="50309185" w14:textId="77777777" w:rsidR="00873F4A" w:rsidRDefault="00873F4A" w:rsidP="00873F4A">
      <w:pPr>
        <w:pStyle w:val="NormalWeb"/>
        <w:numPr>
          <w:ilvl w:val="0"/>
          <w:numId w:val="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 xml:space="preserve">Tell the player that the direction of the </w:t>
      </w:r>
      <w:proofErr w:type="spellStart"/>
      <w:r>
        <w:rPr>
          <w:rFonts w:ascii="Arial" w:hAnsi="Arial" w:cs="Arial"/>
          <w:color w:val="000000"/>
          <w:sz w:val="22"/>
          <w:szCs w:val="22"/>
        </w:rPr>
        <w:t>vaculamp</w:t>
      </w:r>
      <w:proofErr w:type="spellEnd"/>
      <w:r>
        <w:rPr>
          <w:rFonts w:ascii="Arial" w:hAnsi="Arial" w:cs="Arial"/>
          <w:color w:val="000000"/>
          <w:sz w:val="22"/>
          <w:szCs w:val="22"/>
        </w:rPr>
        <w:t xml:space="preserve"> follows the mouse. This was not obvious or told to the player</w:t>
      </w:r>
    </w:p>
    <w:p w14:paraId="724B821E" w14:textId="77777777" w:rsidR="00873F4A" w:rsidRDefault="00873F4A" w:rsidP="00873F4A">
      <w:pPr>
        <w:pStyle w:val="NormalWeb"/>
        <w:numPr>
          <w:ilvl w:val="0"/>
          <w:numId w:val="42"/>
        </w:numPr>
        <w:spacing w:before="0" w:beforeAutospacing="0" w:after="0" w:afterAutospacing="0"/>
        <w:textAlignment w:val="baseline"/>
        <w:rPr>
          <w:rFonts w:ascii="Arial" w:hAnsi="Arial" w:cs="Arial"/>
          <w:i/>
          <w:iCs/>
          <w:color w:val="000000"/>
          <w:sz w:val="22"/>
          <w:szCs w:val="22"/>
        </w:rPr>
      </w:pPr>
      <w:r>
        <w:rPr>
          <w:rFonts w:ascii="Arial" w:hAnsi="Arial" w:cs="Arial"/>
          <w:i/>
          <w:iCs/>
          <w:color w:val="000000"/>
          <w:sz w:val="22"/>
          <w:szCs w:val="22"/>
        </w:rPr>
        <w:t>Add a damn quit button</w:t>
      </w:r>
    </w:p>
    <w:p w14:paraId="2643287E" w14:textId="2FBAD855" w:rsidR="00090CD0" w:rsidRDefault="00090CD0" w:rsidP="00090CD0">
      <w:pPr>
        <w:pStyle w:val="NormalWeb"/>
        <w:spacing w:before="0" w:beforeAutospacing="0" w:after="0" w:afterAutospacing="0"/>
        <w:textAlignment w:val="baseline"/>
        <w:rPr>
          <w:rFonts w:ascii="Arial" w:hAnsi="Arial" w:cs="Arial"/>
          <w:color w:val="000000"/>
          <w:sz w:val="22"/>
          <w:szCs w:val="22"/>
        </w:rPr>
      </w:pPr>
    </w:p>
    <w:p w14:paraId="2E0A013B" w14:textId="0CEB245E" w:rsidR="00873F4A" w:rsidRDefault="00873F4A" w:rsidP="007D682F">
      <w:pPr>
        <w:pStyle w:val="Heading2"/>
      </w:pPr>
      <w:r>
        <w:t>Issues/Bugs to Still be Addressed from Playtesting</w:t>
      </w:r>
    </w:p>
    <w:p w14:paraId="6CFC5E75" w14:textId="1783FDE4" w:rsidR="00C0579C" w:rsidRDefault="00873F4A" w:rsidP="007D682F">
      <w:r>
        <w:t>(As of 11/</w:t>
      </w:r>
      <w:ins w:id="94" w:author="Arik Stewart" w:date="2019-11-25T16:47:00Z">
        <w:r w:rsidR="0063299D">
          <w:t>2</w:t>
        </w:r>
      </w:ins>
      <w:ins w:id="95" w:author="Arik Stewart" w:date="2019-11-25T16:48:00Z">
        <w:r w:rsidR="0063299D">
          <w:t>5</w:t>
        </w:r>
      </w:ins>
      <w:del w:id="96" w:author="Arik Stewart" w:date="2019-11-25T16:47:00Z">
        <w:r w:rsidDel="0063299D">
          <w:delText>18</w:delText>
        </w:r>
      </w:del>
      <w:r>
        <w:t>/2019</w:t>
      </w:r>
      <w:ins w:id="97" w:author="Arik Stewart" w:date="2019-11-25T16:47:00Z">
        <w:r w:rsidR="000D4536">
          <w:t>,</w:t>
        </w:r>
      </w:ins>
      <w:ins w:id="98" w:author="Arik Stewart" w:date="2019-11-25T16:48:00Z">
        <w:r w:rsidR="0063299D">
          <w:t xml:space="preserve"> Highlighted </w:t>
        </w:r>
        <w:r w:rsidR="006409A4">
          <w:t>=</w:t>
        </w:r>
        <w:r w:rsidR="0064752A">
          <w:t xml:space="preserve"> </w:t>
        </w:r>
        <w:r w:rsidR="0063299D">
          <w:t>resolved</w:t>
        </w:r>
      </w:ins>
      <w:r>
        <w:t>)</w:t>
      </w:r>
    </w:p>
    <w:p w14:paraId="65D96701" w14:textId="77777777" w:rsidR="00C0579C" w:rsidRDefault="00C0579C" w:rsidP="00C0579C">
      <w:pPr>
        <w:pStyle w:val="Heading3"/>
      </w:pPr>
      <w:r>
        <w:t>UI</w:t>
      </w:r>
    </w:p>
    <w:p w14:paraId="1AF9017C" w14:textId="394E06F1" w:rsidR="00C0579C" w:rsidRPr="001431DD" w:rsidRDefault="00C0579C" w:rsidP="00C0579C">
      <w:pPr>
        <w:pStyle w:val="ListParagraph"/>
        <w:numPr>
          <w:ilvl w:val="0"/>
          <w:numId w:val="44"/>
        </w:numPr>
        <w:rPr>
          <w:highlight w:val="green"/>
          <w:rPrChange w:id="99" w:author="Arik Stewart" w:date="2019-11-25T16:53:00Z">
            <w:rPr/>
          </w:rPrChange>
        </w:rPr>
      </w:pPr>
      <w:r w:rsidRPr="001431DD">
        <w:rPr>
          <w:highlight w:val="green"/>
          <w:rPrChange w:id="100" w:author="Arik Stewart" w:date="2019-11-25T16:53:00Z">
            <w:rPr/>
          </w:rPrChange>
        </w:rPr>
        <w:t>Adding and completing final options menu (pause menu)</w:t>
      </w:r>
    </w:p>
    <w:p w14:paraId="7723E8E3" w14:textId="77777777" w:rsidR="00C0579C" w:rsidRPr="001A5794" w:rsidRDefault="00C0579C" w:rsidP="00C0579C">
      <w:pPr>
        <w:pStyle w:val="ListParagraph"/>
        <w:numPr>
          <w:ilvl w:val="0"/>
          <w:numId w:val="44"/>
        </w:numPr>
        <w:rPr>
          <w:highlight w:val="green"/>
          <w:rPrChange w:id="101" w:author="Arik Stewart" w:date="2019-11-25T16:53:00Z">
            <w:rPr/>
          </w:rPrChange>
        </w:rPr>
      </w:pPr>
      <w:r w:rsidRPr="001A5794">
        <w:rPr>
          <w:highlight w:val="green"/>
          <w:rPrChange w:id="102" w:author="Arik Stewart" w:date="2019-11-25T16:53:00Z">
            <w:rPr/>
          </w:rPrChange>
        </w:rPr>
        <w:t>Implementing credits screen (main menu)</w:t>
      </w:r>
    </w:p>
    <w:p w14:paraId="1FB71E49" w14:textId="77777777" w:rsidR="004C731F" w:rsidRPr="001A5794" w:rsidRDefault="004C731F" w:rsidP="00C0579C">
      <w:pPr>
        <w:pStyle w:val="ListParagraph"/>
        <w:numPr>
          <w:ilvl w:val="0"/>
          <w:numId w:val="44"/>
        </w:numPr>
        <w:rPr>
          <w:highlight w:val="green"/>
          <w:rPrChange w:id="103" w:author="Arik Stewart" w:date="2019-11-25T16:53:00Z">
            <w:rPr/>
          </w:rPrChange>
        </w:rPr>
      </w:pPr>
      <w:r w:rsidRPr="001A5794">
        <w:rPr>
          <w:highlight w:val="green"/>
          <w:rPrChange w:id="104" w:author="Arik Stewart" w:date="2019-11-25T16:53:00Z">
            <w:rPr/>
          </w:rPrChange>
        </w:rPr>
        <w:t>Optimizing text size for differing screen sizes</w:t>
      </w:r>
    </w:p>
    <w:p w14:paraId="20F0C796" w14:textId="77777777" w:rsidR="00CC7D6D" w:rsidRDefault="00CC7D6D" w:rsidP="00C0579C">
      <w:pPr>
        <w:pStyle w:val="ListParagraph"/>
        <w:numPr>
          <w:ilvl w:val="0"/>
          <w:numId w:val="44"/>
        </w:numPr>
      </w:pPr>
      <w:r>
        <w:t>Changing “extra” in intro screen to excess</w:t>
      </w:r>
    </w:p>
    <w:p w14:paraId="2CDB82FC" w14:textId="77777777" w:rsidR="00CC7D6D" w:rsidRDefault="00CC7D6D" w:rsidP="00C0579C">
      <w:pPr>
        <w:pStyle w:val="ListParagraph"/>
        <w:numPr>
          <w:ilvl w:val="0"/>
          <w:numId w:val="44"/>
        </w:numPr>
      </w:pPr>
      <w:r>
        <w:t>Fully fleshed out tutorial that includes button controls</w:t>
      </w:r>
    </w:p>
    <w:p w14:paraId="74B2B3A2" w14:textId="75A097EA" w:rsidR="009A3D48" w:rsidRDefault="009A3D48" w:rsidP="00C0579C">
      <w:pPr>
        <w:pStyle w:val="ListParagraph"/>
        <w:numPr>
          <w:ilvl w:val="0"/>
          <w:numId w:val="44"/>
        </w:numPr>
      </w:pPr>
      <w:r>
        <w:t>Removing or refining tutorial signs</w:t>
      </w:r>
    </w:p>
    <w:p w14:paraId="2CF0D18A" w14:textId="5A7E29EA" w:rsidR="00052AF6" w:rsidRPr="008462A8" w:rsidRDefault="00052AF6" w:rsidP="00C0579C">
      <w:pPr>
        <w:pStyle w:val="ListParagraph"/>
        <w:numPr>
          <w:ilvl w:val="0"/>
          <w:numId w:val="44"/>
        </w:numPr>
        <w:rPr>
          <w:highlight w:val="green"/>
          <w:rPrChange w:id="105" w:author="Arik Stewart" w:date="2019-11-25T16:54:00Z">
            <w:rPr/>
          </w:rPrChange>
        </w:rPr>
      </w:pPr>
      <w:r w:rsidRPr="008462A8">
        <w:rPr>
          <w:highlight w:val="green"/>
          <w:rPrChange w:id="106" w:author="Arik Stewart" w:date="2019-11-25T16:54:00Z">
            <w:rPr/>
          </w:rPrChange>
        </w:rPr>
        <w:t xml:space="preserve">Cleaning up in-game timer and collection UI elements </w:t>
      </w:r>
      <w:r w:rsidR="00570F75" w:rsidRPr="008462A8">
        <w:rPr>
          <w:highlight w:val="green"/>
          <w:rPrChange w:id="107" w:author="Arik Stewart" w:date="2019-11-25T16:54:00Z">
            <w:rPr/>
          </w:rPrChange>
        </w:rPr>
        <w:t xml:space="preserve">for better transparency on firefly count, </w:t>
      </w:r>
      <w:proofErr w:type="spellStart"/>
      <w:r w:rsidR="00570F75" w:rsidRPr="008462A8">
        <w:rPr>
          <w:highlight w:val="green"/>
          <w:rPrChange w:id="108" w:author="Arik Stewart" w:date="2019-11-25T16:54:00Z">
            <w:rPr/>
          </w:rPrChange>
        </w:rPr>
        <w:t>vaculamp</w:t>
      </w:r>
      <w:proofErr w:type="spellEnd"/>
      <w:r w:rsidR="00570F75" w:rsidRPr="008462A8">
        <w:rPr>
          <w:highlight w:val="green"/>
          <w:rPrChange w:id="109" w:author="Arik Stewart" w:date="2019-11-25T16:54:00Z">
            <w:rPr/>
          </w:rPrChange>
        </w:rPr>
        <w:t xml:space="preserve"> capacity, and </w:t>
      </w:r>
      <w:r w:rsidR="002F5E32" w:rsidRPr="008462A8">
        <w:rPr>
          <w:highlight w:val="green"/>
          <w:rPrChange w:id="110" w:author="Arik Stewart" w:date="2019-11-25T16:54:00Z">
            <w:rPr/>
          </w:rPrChange>
        </w:rPr>
        <w:t>remaining time before Shadow Hour</w:t>
      </w:r>
    </w:p>
    <w:p w14:paraId="1A17DF09" w14:textId="77777777" w:rsidR="009A3D48" w:rsidRDefault="009A3D48" w:rsidP="009A3D48">
      <w:pPr>
        <w:pStyle w:val="Heading3"/>
      </w:pPr>
      <w:r>
        <w:t>Gameplay</w:t>
      </w:r>
    </w:p>
    <w:p w14:paraId="08CE5014" w14:textId="77777777" w:rsidR="009A3D48" w:rsidRPr="00A9168C" w:rsidRDefault="009A3D48" w:rsidP="009A3D48">
      <w:pPr>
        <w:pStyle w:val="ListParagraph"/>
        <w:numPr>
          <w:ilvl w:val="0"/>
          <w:numId w:val="45"/>
        </w:numPr>
        <w:rPr>
          <w:highlight w:val="green"/>
          <w:rPrChange w:id="111" w:author="Arik Stewart" w:date="2019-11-25T16:54:00Z">
            <w:rPr/>
          </w:rPrChange>
        </w:rPr>
      </w:pPr>
      <w:r w:rsidRPr="00A9168C">
        <w:rPr>
          <w:highlight w:val="green"/>
          <w:rPrChange w:id="112" w:author="Arik Stewart" w:date="2019-11-25T16:54:00Z">
            <w:rPr/>
          </w:rPrChange>
        </w:rPr>
        <w:t>Better hit reaction from the player (making it obvious when fireflies are lost)</w:t>
      </w:r>
    </w:p>
    <w:p w14:paraId="3F1DC804" w14:textId="77777777" w:rsidR="00DC5657" w:rsidRPr="00A9168C" w:rsidRDefault="009A3D48" w:rsidP="00DC5657">
      <w:pPr>
        <w:pStyle w:val="ListParagraph"/>
        <w:numPr>
          <w:ilvl w:val="1"/>
          <w:numId w:val="45"/>
        </w:numPr>
        <w:rPr>
          <w:highlight w:val="green"/>
          <w:rPrChange w:id="113" w:author="Arik Stewart" w:date="2019-11-25T16:54:00Z">
            <w:rPr/>
          </w:rPrChange>
        </w:rPr>
      </w:pPr>
      <w:r w:rsidRPr="00A9168C">
        <w:rPr>
          <w:highlight w:val="green"/>
          <w:rPrChange w:id="114" w:author="Arik Stewart" w:date="2019-11-25T16:54:00Z">
            <w:rPr/>
          </w:rPrChange>
        </w:rPr>
        <w:t>Implementing sound or visual reactions</w:t>
      </w:r>
    </w:p>
    <w:p w14:paraId="576E5823" w14:textId="77777777" w:rsidR="00427A7B" w:rsidRDefault="000729FB" w:rsidP="00DC5657">
      <w:pPr>
        <w:pStyle w:val="ListParagraph"/>
        <w:numPr>
          <w:ilvl w:val="0"/>
          <w:numId w:val="45"/>
        </w:numPr>
      </w:pPr>
      <w:r>
        <w:t xml:space="preserve">Balancing </w:t>
      </w:r>
      <w:r w:rsidR="007452B6">
        <w:t xml:space="preserve">mission assignment and upgrade values </w:t>
      </w:r>
      <w:r w:rsidR="00427A7B">
        <w:t>to maintain the challenge of the game</w:t>
      </w:r>
    </w:p>
    <w:p w14:paraId="07789CFA" w14:textId="77777777" w:rsidR="004F7CE4" w:rsidRDefault="005532A2" w:rsidP="00DC5657">
      <w:pPr>
        <w:pStyle w:val="ListParagraph"/>
        <w:numPr>
          <w:ilvl w:val="0"/>
          <w:numId w:val="45"/>
        </w:numPr>
      </w:pPr>
      <w:r>
        <w:t>Pacing and gradually rolling out enemies and mechanics each level</w:t>
      </w:r>
      <w:r w:rsidR="004F7CE4">
        <w:t xml:space="preserve"> to minimize redundancy and keep collection phases refreshing</w:t>
      </w:r>
    </w:p>
    <w:p w14:paraId="0C0A2011" w14:textId="77777777" w:rsidR="004F7CE4" w:rsidRDefault="004F7CE4" w:rsidP="00DC5657">
      <w:pPr>
        <w:pStyle w:val="ListParagraph"/>
        <w:numPr>
          <w:ilvl w:val="0"/>
          <w:numId w:val="45"/>
        </w:numPr>
      </w:pPr>
      <w:r>
        <w:t>Implementing remaining enemy types</w:t>
      </w:r>
    </w:p>
    <w:p w14:paraId="7CA92E88" w14:textId="77777777" w:rsidR="009B543F" w:rsidRPr="00A9168C" w:rsidRDefault="004F7CE4" w:rsidP="00DC5657">
      <w:pPr>
        <w:pStyle w:val="ListParagraph"/>
        <w:numPr>
          <w:ilvl w:val="0"/>
          <w:numId w:val="45"/>
        </w:numPr>
        <w:rPr>
          <w:highlight w:val="green"/>
          <w:rPrChange w:id="115" w:author="Arik Stewart" w:date="2019-11-25T16:54:00Z">
            <w:rPr/>
          </w:rPrChange>
        </w:rPr>
      </w:pPr>
      <w:r w:rsidRPr="00A9168C">
        <w:rPr>
          <w:highlight w:val="green"/>
          <w:rPrChange w:id="116" w:author="Arik Stewart" w:date="2019-11-25T16:54:00Z">
            <w:rPr/>
          </w:rPrChange>
        </w:rPr>
        <w:t>Implementing remaining upgradable skills</w:t>
      </w:r>
    </w:p>
    <w:p w14:paraId="0E6632BB" w14:textId="77777777" w:rsidR="009B543F" w:rsidRPr="00A9168C" w:rsidRDefault="009B543F" w:rsidP="00DC5657">
      <w:pPr>
        <w:pStyle w:val="ListParagraph"/>
        <w:numPr>
          <w:ilvl w:val="0"/>
          <w:numId w:val="45"/>
        </w:numPr>
        <w:rPr>
          <w:highlight w:val="green"/>
          <w:rPrChange w:id="117" w:author="Arik Stewart" w:date="2019-11-25T16:54:00Z">
            <w:rPr/>
          </w:rPrChange>
        </w:rPr>
      </w:pPr>
      <w:r w:rsidRPr="00A9168C">
        <w:rPr>
          <w:highlight w:val="green"/>
          <w:rPrChange w:id="118" w:author="Arik Stewart" w:date="2019-11-25T16:54:00Z">
            <w:rPr/>
          </w:rPrChange>
        </w:rPr>
        <w:t>Finalizing the direction/intention of the pause menu</w:t>
      </w:r>
    </w:p>
    <w:p w14:paraId="4F683A1B" w14:textId="77777777" w:rsidR="00985597" w:rsidRPr="00A9168C" w:rsidRDefault="009B543F" w:rsidP="009B543F">
      <w:pPr>
        <w:pStyle w:val="ListParagraph"/>
        <w:numPr>
          <w:ilvl w:val="1"/>
          <w:numId w:val="45"/>
        </w:numPr>
        <w:rPr>
          <w:highlight w:val="green"/>
          <w:rPrChange w:id="119" w:author="Arik Stewart" w:date="2019-11-25T16:54:00Z">
            <w:rPr/>
          </w:rPrChange>
        </w:rPr>
      </w:pPr>
      <w:r w:rsidRPr="00A9168C">
        <w:rPr>
          <w:highlight w:val="green"/>
          <w:rPrChange w:id="120" w:author="Arik Stewart" w:date="2019-11-25T16:54:00Z">
            <w:rPr/>
          </w:rPrChange>
        </w:rPr>
        <w:t>Either having the animated pause and fixing spawning and all movement to adhere to it, or simply freezing the game</w:t>
      </w:r>
    </w:p>
    <w:p w14:paraId="4F2E98A2" w14:textId="65D1443F" w:rsidR="008A434F" w:rsidRPr="00A9168C" w:rsidRDefault="008A434F" w:rsidP="00985597">
      <w:pPr>
        <w:pStyle w:val="ListParagraph"/>
        <w:numPr>
          <w:ilvl w:val="0"/>
          <w:numId w:val="45"/>
        </w:numPr>
        <w:rPr>
          <w:highlight w:val="green"/>
          <w:rPrChange w:id="121" w:author="Arik Stewart" w:date="2019-11-25T16:54:00Z">
            <w:rPr/>
          </w:rPrChange>
        </w:rPr>
      </w:pPr>
      <w:r w:rsidRPr="00A9168C">
        <w:rPr>
          <w:highlight w:val="green"/>
          <w:rPrChange w:id="122" w:author="Arik Stewart" w:date="2019-11-25T16:54:00Z">
            <w:rPr/>
          </w:rPrChange>
        </w:rPr>
        <w:t>Implementing final animations/art for the player and enemies</w:t>
      </w:r>
    </w:p>
    <w:p w14:paraId="28341847" w14:textId="3B6BD7AD" w:rsidR="00052AF6" w:rsidRDefault="00052AF6" w:rsidP="00985597">
      <w:pPr>
        <w:pStyle w:val="ListParagraph"/>
        <w:numPr>
          <w:ilvl w:val="0"/>
          <w:numId w:val="45"/>
        </w:numPr>
      </w:pPr>
      <w:r>
        <w:t>Including final particles for</w:t>
      </w:r>
      <w:r w:rsidR="0008338C">
        <w:t xml:space="preserve"> the</w:t>
      </w:r>
      <w:r>
        <w:t xml:space="preserve"> </w:t>
      </w:r>
      <w:proofErr w:type="spellStart"/>
      <w:r>
        <w:t>vaculamp</w:t>
      </w:r>
      <w:proofErr w:type="spellEnd"/>
    </w:p>
    <w:p w14:paraId="77FDD775" w14:textId="77777777" w:rsidR="008A434F" w:rsidRDefault="008A434F" w:rsidP="008A434F">
      <w:pPr>
        <w:pStyle w:val="Heading3"/>
      </w:pPr>
      <w:r>
        <w:t>Environment</w:t>
      </w:r>
    </w:p>
    <w:p w14:paraId="4F3E50FB" w14:textId="77777777" w:rsidR="008A434F" w:rsidRPr="001A5794" w:rsidRDefault="008A434F" w:rsidP="008A434F">
      <w:pPr>
        <w:pStyle w:val="ListParagraph"/>
        <w:numPr>
          <w:ilvl w:val="0"/>
          <w:numId w:val="47"/>
        </w:numPr>
        <w:rPr>
          <w:highlight w:val="green"/>
          <w:rPrChange w:id="123" w:author="Arik Stewart" w:date="2019-11-25T16:53:00Z">
            <w:rPr/>
          </w:rPrChange>
        </w:rPr>
      </w:pPr>
      <w:r w:rsidRPr="001A5794">
        <w:rPr>
          <w:highlight w:val="green"/>
          <w:rPrChange w:id="124" w:author="Arik Stewart" w:date="2019-11-25T16:53:00Z">
            <w:rPr/>
          </w:rPrChange>
        </w:rPr>
        <w:t>Optimizing and finalizing world generation and tiles</w:t>
      </w:r>
    </w:p>
    <w:p w14:paraId="4AF60358" w14:textId="77777777" w:rsidR="008A434F" w:rsidRPr="001A5794" w:rsidRDefault="008A434F" w:rsidP="008A434F">
      <w:pPr>
        <w:pStyle w:val="ListParagraph"/>
        <w:numPr>
          <w:ilvl w:val="1"/>
          <w:numId w:val="47"/>
        </w:numPr>
        <w:rPr>
          <w:highlight w:val="green"/>
          <w:rPrChange w:id="125" w:author="Arik Stewart" w:date="2019-11-25T16:53:00Z">
            <w:rPr/>
          </w:rPrChange>
        </w:rPr>
      </w:pPr>
      <w:r w:rsidRPr="001A5794">
        <w:rPr>
          <w:highlight w:val="green"/>
          <w:rPrChange w:id="126" w:author="Arik Stewart" w:date="2019-11-25T16:53:00Z">
            <w:rPr/>
          </w:rPrChange>
        </w:rPr>
        <w:t>Placeholder generation is being used since current world generation causes extremely strenuous load times</w:t>
      </w:r>
    </w:p>
    <w:p w14:paraId="2C93DFE7" w14:textId="77777777" w:rsidR="00DF6AE3" w:rsidRPr="00A9168C" w:rsidRDefault="00B4384B" w:rsidP="008A434F">
      <w:pPr>
        <w:pStyle w:val="ListParagraph"/>
        <w:numPr>
          <w:ilvl w:val="0"/>
          <w:numId w:val="47"/>
        </w:numPr>
        <w:rPr>
          <w:highlight w:val="green"/>
          <w:rPrChange w:id="127" w:author="Arik Stewart" w:date="2019-11-25T16:53:00Z">
            <w:rPr/>
          </w:rPrChange>
        </w:rPr>
      </w:pPr>
      <w:r w:rsidRPr="00A9168C">
        <w:rPr>
          <w:highlight w:val="green"/>
          <w:rPrChange w:id="128" w:author="Arik Stewart" w:date="2019-11-25T16:53:00Z">
            <w:rPr/>
          </w:rPrChange>
        </w:rPr>
        <w:t>Implementing landmarks throughout the scene to avoid the player getting lost</w:t>
      </w:r>
      <w:r w:rsidR="00DF6AE3" w:rsidRPr="00A9168C">
        <w:rPr>
          <w:highlight w:val="green"/>
          <w:rPrChange w:id="129" w:author="Arik Stewart" w:date="2019-11-25T16:53:00Z">
            <w:rPr/>
          </w:rPrChange>
        </w:rPr>
        <w:t xml:space="preserve"> in the forest, especially when trying to return to the city</w:t>
      </w:r>
    </w:p>
    <w:p w14:paraId="2EE865A9" w14:textId="77777777" w:rsidR="00FB0D2E" w:rsidRDefault="00FB0D2E" w:rsidP="008A434F">
      <w:pPr>
        <w:pStyle w:val="ListParagraph"/>
        <w:numPr>
          <w:ilvl w:val="0"/>
          <w:numId w:val="47"/>
        </w:numPr>
      </w:pPr>
      <w:r>
        <w:t>Implement final city art, including post-mission lighting scenes to show the lighting of assigned building</w:t>
      </w:r>
    </w:p>
    <w:p w14:paraId="23D9AB2C" w14:textId="1061348E" w:rsidR="0087579F" w:rsidRPr="00A176EA" w:rsidRDefault="00FB0D2E" w:rsidP="007D682F">
      <w:pPr>
        <w:pStyle w:val="ListParagraph"/>
        <w:numPr>
          <w:ilvl w:val="0"/>
          <w:numId w:val="47"/>
        </w:numPr>
      </w:pPr>
      <w:r>
        <w:t xml:space="preserve">Modify the camera or implement art that will hide city </w:t>
      </w:r>
      <w:r w:rsidR="001C64A8">
        <w:t>and forest boundaries</w:t>
      </w:r>
      <w:r w:rsidR="0087579F" w:rsidRPr="00A176EA">
        <w:br w:type="page"/>
      </w:r>
    </w:p>
    <w:p w14:paraId="00000174" w14:textId="4EB79AAB" w:rsidR="00D40681" w:rsidRDefault="00220E7D" w:rsidP="00A176EA">
      <w:pPr>
        <w:pStyle w:val="Heading1"/>
      </w:pPr>
      <w:bookmarkStart w:id="130" w:name="_Toc23176827"/>
      <w:r>
        <w:lastRenderedPageBreak/>
        <w:t>Roles</w:t>
      </w:r>
      <w:r w:rsidR="00216A45">
        <w:t>/Credits</w:t>
      </w:r>
      <w:bookmarkEnd w:id="130"/>
    </w:p>
    <w:p w14:paraId="00000175" w14:textId="77777777" w:rsidR="00D40681" w:rsidRDefault="00D40681"/>
    <w:p w14:paraId="7E5D62B9" w14:textId="77777777" w:rsidR="00376152" w:rsidRPr="00376152" w:rsidRDefault="00376152" w:rsidP="00376152">
      <w:pPr>
        <w:jc w:val="center"/>
        <w:rPr>
          <w:ins w:id="131" w:author="Arik Stewart" w:date="2019-11-25T17:16:00Z"/>
          <w:rFonts w:ascii="Times New Roman" w:eastAsia="Times New Roman" w:hAnsi="Times New Roman" w:cs="Times New Roman"/>
          <w:sz w:val="24"/>
          <w:szCs w:val="24"/>
        </w:rPr>
        <w:pPrChange w:id="132" w:author="Arik Stewart" w:date="2019-11-25T17:16:00Z">
          <w:pPr>
            <w:spacing w:line="240" w:lineRule="auto"/>
            <w:jc w:val="center"/>
          </w:pPr>
        </w:pPrChange>
      </w:pPr>
      <w:ins w:id="133" w:author="Arik Stewart" w:date="2019-11-25T17:16:00Z">
        <w:r w:rsidRPr="00376152">
          <w:rPr>
            <w:rFonts w:eastAsia="Times New Roman"/>
            <w:b/>
            <w:bCs/>
            <w:color w:val="980000"/>
          </w:rPr>
          <w:t>Artists:</w:t>
        </w:r>
      </w:ins>
    </w:p>
    <w:p w14:paraId="5FA15A4D" w14:textId="77777777" w:rsidR="00376152" w:rsidRPr="00376152" w:rsidRDefault="00376152" w:rsidP="00376152">
      <w:pPr>
        <w:jc w:val="center"/>
        <w:rPr>
          <w:ins w:id="134" w:author="Arik Stewart" w:date="2019-11-25T17:16:00Z"/>
          <w:rFonts w:ascii="Times New Roman" w:eastAsia="Times New Roman" w:hAnsi="Times New Roman" w:cs="Times New Roman"/>
          <w:sz w:val="24"/>
          <w:szCs w:val="24"/>
        </w:rPr>
        <w:pPrChange w:id="135" w:author="Arik Stewart" w:date="2019-11-25T17:16:00Z">
          <w:pPr>
            <w:spacing w:line="240" w:lineRule="auto"/>
            <w:jc w:val="center"/>
          </w:pPr>
        </w:pPrChange>
      </w:pPr>
      <w:ins w:id="136" w:author="Arik Stewart" w:date="2019-11-25T17:16:00Z">
        <w:r w:rsidRPr="00376152">
          <w:rPr>
            <w:rFonts w:eastAsia="Times New Roman"/>
            <w:b/>
            <w:bCs/>
            <w:color w:val="000000"/>
          </w:rPr>
          <w:t>Austin | Art Lead</w:t>
        </w:r>
      </w:ins>
    </w:p>
    <w:p w14:paraId="4C1228FE" w14:textId="77777777" w:rsidR="00376152" w:rsidRPr="00376152" w:rsidRDefault="00376152" w:rsidP="00376152">
      <w:pPr>
        <w:jc w:val="center"/>
        <w:rPr>
          <w:ins w:id="137" w:author="Arik Stewart" w:date="2019-11-25T17:16:00Z"/>
          <w:rFonts w:ascii="Times New Roman" w:eastAsia="Times New Roman" w:hAnsi="Times New Roman" w:cs="Times New Roman"/>
          <w:sz w:val="24"/>
          <w:szCs w:val="24"/>
        </w:rPr>
        <w:pPrChange w:id="138" w:author="Arik Stewart" w:date="2019-11-25T17:16:00Z">
          <w:pPr>
            <w:spacing w:line="240" w:lineRule="auto"/>
            <w:jc w:val="center"/>
          </w:pPr>
        </w:pPrChange>
      </w:pPr>
      <w:ins w:id="139" w:author="Arik Stewart" w:date="2019-11-25T17:16:00Z">
        <w:r w:rsidRPr="00376152">
          <w:rPr>
            <w:rFonts w:eastAsia="Times New Roman"/>
            <w:color w:val="000000"/>
          </w:rPr>
          <w:t>Sound Design | Music | UI | 3D Design/Animation | Art Lead</w:t>
        </w:r>
      </w:ins>
    </w:p>
    <w:p w14:paraId="6FBB7D20" w14:textId="77777777" w:rsidR="00376152" w:rsidRPr="00376152" w:rsidRDefault="00376152" w:rsidP="00376152">
      <w:pPr>
        <w:jc w:val="center"/>
        <w:rPr>
          <w:ins w:id="140" w:author="Arik Stewart" w:date="2019-11-25T17:16:00Z"/>
          <w:rFonts w:ascii="Times New Roman" w:eastAsia="Times New Roman" w:hAnsi="Times New Roman" w:cs="Times New Roman"/>
          <w:sz w:val="24"/>
          <w:szCs w:val="24"/>
        </w:rPr>
        <w:pPrChange w:id="141" w:author="Arik Stewart" w:date="2019-11-25T17:16:00Z">
          <w:pPr>
            <w:spacing w:line="240" w:lineRule="auto"/>
            <w:jc w:val="center"/>
          </w:pPr>
        </w:pPrChange>
      </w:pPr>
      <w:ins w:id="142" w:author="Arik Stewart" w:date="2019-11-25T17:16:00Z">
        <w:r w:rsidRPr="00376152">
          <w:rPr>
            <w:rFonts w:eastAsia="Times New Roman"/>
            <w:b/>
            <w:bCs/>
            <w:color w:val="000000"/>
          </w:rPr>
          <w:t>Oliver | Art Lead</w:t>
        </w:r>
      </w:ins>
    </w:p>
    <w:p w14:paraId="06BC2133" w14:textId="77777777" w:rsidR="00376152" w:rsidRPr="00376152" w:rsidRDefault="00376152" w:rsidP="00376152">
      <w:pPr>
        <w:jc w:val="center"/>
        <w:rPr>
          <w:ins w:id="143" w:author="Arik Stewart" w:date="2019-11-25T17:16:00Z"/>
          <w:rFonts w:ascii="Times New Roman" w:eastAsia="Times New Roman" w:hAnsi="Times New Roman" w:cs="Times New Roman"/>
          <w:sz w:val="24"/>
          <w:szCs w:val="24"/>
        </w:rPr>
        <w:pPrChange w:id="144" w:author="Arik Stewart" w:date="2019-11-25T17:16:00Z">
          <w:pPr>
            <w:spacing w:line="240" w:lineRule="auto"/>
            <w:jc w:val="center"/>
          </w:pPr>
        </w:pPrChange>
      </w:pPr>
      <w:ins w:id="145" w:author="Arik Stewart" w:date="2019-11-25T17:16:00Z">
        <w:r w:rsidRPr="00376152">
          <w:rPr>
            <w:rFonts w:eastAsia="Times New Roman"/>
            <w:color w:val="000000"/>
          </w:rPr>
          <w:t>Concept Artist | Environment | 2D&amp;3D Assets | Art Lead</w:t>
        </w:r>
      </w:ins>
    </w:p>
    <w:p w14:paraId="7A525CA4" w14:textId="77777777" w:rsidR="00376152" w:rsidRPr="00376152" w:rsidRDefault="00376152" w:rsidP="00376152">
      <w:pPr>
        <w:jc w:val="center"/>
        <w:rPr>
          <w:ins w:id="146" w:author="Arik Stewart" w:date="2019-11-25T17:16:00Z"/>
          <w:rFonts w:ascii="Times New Roman" w:eastAsia="Times New Roman" w:hAnsi="Times New Roman" w:cs="Times New Roman"/>
          <w:sz w:val="24"/>
          <w:szCs w:val="24"/>
        </w:rPr>
        <w:pPrChange w:id="147" w:author="Arik Stewart" w:date="2019-11-25T17:16:00Z">
          <w:pPr>
            <w:spacing w:line="240" w:lineRule="auto"/>
            <w:jc w:val="center"/>
          </w:pPr>
        </w:pPrChange>
      </w:pPr>
      <w:ins w:id="148" w:author="Arik Stewart" w:date="2019-11-25T17:16:00Z">
        <w:r w:rsidRPr="00376152">
          <w:rPr>
            <w:rFonts w:eastAsia="Times New Roman"/>
            <w:b/>
            <w:bCs/>
            <w:color w:val="000000"/>
          </w:rPr>
          <w:t>Mo</w:t>
        </w:r>
      </w:ins>
    </w:p>
    <w:p w14:paraId="44B90BD8" w14:textId="77777777" w:rsidR="00376152" w:rsidRPr="00376152" w:rsidRDefault="00376152" w:rsidP="00376152">
      <w:pPr>
        <w:jc w:val="center"/>
        <w:rPr>
          <w:ins w:id="149" w:author="Arik Stewart" w:date="2019-11-25T17:16:00Z"/>
          <w:rFonts w:ascii="Times New Roman" w:eastAsia="Times New Roman" w:hAnsi="Times New Roman" w:cs="Times New Roman"/>
          <w:sz w:val="24"/>
          <w:szCs w:val="24"/>
        </w:rPr>
        <w:pPrChange w:id="150" w:author="Arik Stewart" w:date="2019-11-25T17:16:00Z">
          <w:pPr>
            <w:spacing w:line="240" w:lineRule="auto"/>
            <w:jc w:val="center"/>
          </w:pPr>
        </w:pPrChange>
      </w:pPr>
      <w:ins w:id="151" w:author="Arik Stewart" w:date="2019-11-25T17:16:00Z">
        <w:r w:rsidRPr="00376152">
          <w:rPr>
            <w:rFonts w:eastAsia="Times New Roman"/>
            <w:color w:val="000000"/>
          </w:rPr>
          <w:t> Concept Artist | Lead Animator | Story</w:t>
        </w:r>
      </w:ins>
    </w:p>
    <w:p w14:paraId="0A083883" w14:textId="77777777" w:rsidR="00376152" w:rsidRPr="00376152" w:rsidRDefault="00376152" w:rsidP="00376152">
      <w:pPr>
        <w:jc w:val="center"/>
        <w:rPr>
          <w:ins w:id="152" w:author="Arik Stewart" w:date="2019-11-25T17:16:00Z"/>
          <w:rFonts w:ascii="Times New Roman" w:eastAsia="Times New Roman" w:hAnsi="Times New Roman" w:cs="Times New Roman"/>
          <w:sz w:val="24"/>
          <w:szCs w:val="24"/>
        </w:rPr>
        <w:pPrChange w:id="153" w:author="Arik Stewart" w:date="2019-11-25T17:16:00Z">
          <w:pPr>
            <w:spacing w:line="240" w:lineRule="auto"/>
            <w:jc w:val="center"/>
          </w:pPr>
        </w:pPrChange>
      </w:pPr>
      <w:ins w:id="154" w:author="Arik Stewart" w:date="2019-11-25T17:16:00Z">
        <w:r w:rsidRPr="00376152">
          <w:rPr>
            <w:rFonts w:eastAsia="Times New Roman"/>
            <w:b/>
            <w:bCs/>
            <w:color w:val="000000"/>
          </w:rPr>
          <w:t>Pristine </w:t>
        </w:r>
      </w:ins>
    </w:p>
    <w:p w14:paraId="786CA14C" w14:textId="77777777" w:rsidR="00376152" w:rsidRPr="00376152" w:rsidRDefault="00376152" w:rsidP="00376152">
      <w:pPr>
        <w:jc w:val="center"/>
        <w:rPr>
          <w:ins w:id="155" w:author="Arik Stewart" w:date="2019-11-25T17:16:00Z"/>
          <w:rFonts w:ascii="Times New Roman" w:eastAsia="Times New Roman" w:hAnsi="Times New Roman" w:cs="Times New Roman"/>
          <w:sz w:val="24"/>
          <w:szCs w:val="24"/>
        </w:rPr>
        <w:pPrChange w:id="156" w:author="Arik Stewart" w:date="2019-11-25T17:16:00Z">
          <w:pPr>
            <w:spacing w:line="240" w:lineRule="auto"/>
            <w:jc w:val="center"/>
          </w:pPr>
        </w:pPrChange>
      </w:pPr>
      <w:ins w:id="157" w:author="Arik Stewart" w:date="2019-11-25T17:16:00Z">
        <w:r w:rsidRPr="00376152">
          <w:rPr>
            <w:rFonts w:eastAsia="Times New Roman"/>
            <w:color w:val="000000"/>
          </w:rPr>
          <w:t>Concept Artist | Animator | Props | 2D&amp;3D Assets</w:t>
        </w:r>
      </w:ins>
    </w:p>
    <w:p w14:paraId="7A74EB26" w14:textId="77777777" w:rsidR="00376152" w:rsidRPr="00376152" w:rsidRDefault="00376152" w:rsidP="00376152">
      <w:pPr>
        <w:jc w:val="center"/>
        <w:rPr>
          <w:ins w:id="158" w:author="Arik Stewart" w:date="2019-11-25T17:16:00Z"/>
          <w:rFonts w:ascii="Times New Roman" w:eastAsia="Times New Roman" w:hAnsi="Times New Roman" w:cs="Times New Roman"/>
          <w:sz w:val="24"/>
          <w:szCs w:val="24"/>
        </w:rPr>
        <w:pPrChange w:id="159" w:author="Arik Stewart" w:date="2019-11-25T17:16:00Z">
          <w:pPr>
            <w:spacing w:line="240" w:lineRule="auto"/>
            <w:jc w:val="center"/>
          </w:pPr>
        </w:pPrChange>
      </w:pPr>
      <w:ins w:id="160" w:author="Arik Stewart" w:date="2019-11-25T17:16:00Z">
        <w:r w:rsidRPr="00376152">
          <w:rPr>
            <w:rFonts w:eastAsia="Times New Roman"/>
            <w:b/>
            <w:bCs/>
            <w:color w:val="000000"/>
          </w:rPr>
          <w:t>Sally</w:t>
        </w:r>
      </w:ins>
    </w:p>
    <w:p w14:paraId="726E0B76" w14:textId="77777777" w:rsidR="00376152" w:rsidRPr="00376152" w:rsidRDefault="00376152" w:rsidP="00376152">
      <w:pPr>
        <w:jc w:val="center"/>
        <w:rPr>
          <w:ins w:id="161" w:author="Arik Stewart" w:date="2019-11-25T17:16:00Z"/>
          <w:rFonts w:ascii="Times New Roman" w:eastAsia="Times New Roman" w:hAnsi="Times New Roman" w:cs="Times New Roman"/>
          <w:sz w:val="24"/>
          <w:szCs w:val="24"/>
        </w:rPr>
        <w:pPrChange w:id="162" w:author="Arik Stewart" w:date="2019-11-25T17:16:00Z">
          <w:pPr>
            <w:spacing w:line="240" w:lineRule="auto"/>
            <w:jc w:val="center"/>
          </w:pPr>
        </w:pPrChange>
      </w:pPr>
      <w:ins w:id="163" w:author="Arik Stewart" w:date="2019-11-25T17:16:00Z">
        <w:r w:rsidRPr="00376152">
          <w:rPr>
            <w:rFonts w:eastAsia="Times New Roman"/>
            <w:color w:val="000000"/>
          </w:rPr>
          <w:t>Concept Artist | Animator | Story | UI</w:t>
        </w:r>
      </w:ins>
    </w:p>
    <w:p w14:paraId="02BA950C" w14:textId="77777777" w:rsidR="00376152" w:rsidRPr="00376152" w:rsidRDefault="00376152" w:rsidP="00376152">
      <w:pPr>
        <w:jc w:val="center"/>
        <w:rPr>
          <w:ins w:id="164" w:author="Arik Stewart" w:date="2019-11-25T17:16:00Z"/>
          <w:rFonts w:ascii="Times New Roman" w:eastAsia="Times New Roman" w:hAnsi="Times New Roman" w:cs="Times New Roman"/>
          <w:sz w:val="24"/>
          <w:szCs w:val="24"/>
        </w:rPr>
        <w:pPrChange w:id="165" w:author="Arik Stewart" w:date="2019-11-25T17:16:00Z">
          <w:pPr>
            <w:spacing w:line="240" w:lineRule="auto"/>
            <w:jc w:val="center"/>
          </w:pPr>
        </w:pPrChange>
      </w:pPr>
      <w:proofErr w:type="spellStart"/>
      <w:ins w:id="166" w:author="Arik Stewart" w:date="2019-11-25T17:16:00Z">
        <w:r w:rsidRPr="00376152">
          <w:rPr>
            <w:rFonts w:eastAsia="Times New Roman"/>
            <w:b/>
            <w:bCs/>
            <w:color w:val="000000"/>
          </w:rPr>
          <w:t>Gigie</w:t>
        </w:r>
        <w:proofErr w:type="spellEnd"/>
      </w:ins>
    </w:p>
    <w:p w14:paraId="4AF4A57B" w14:textId="77777777" w:rsidR="00376152" w:rsidRPr="00376152" w:rsidRDefault="00376152" w:rsidP="00376152">
      <w:pPr>
        <w:jc w:val="center"/>
        <w:rPr>
          <w:ins w:id="167" w:author="Arik Stewart" w:date="2019-11-25T17:16:00Z"/>
          <w:rFonts w:ascii="Times New Roman" w:eastAsia="Times New Roman" w:hAnsi="Times New Roman" w:cs="Times New Roman"/>
          <w:sz w:val="24"/>
          <w:szCs w:val="24"/>
        </w:rPr>
        <w:pPrChange w:id="168" w:author="Arik Stewart" w:date="2019-11-25T17:16:00Z">
          <w:pPr>
            <w:spacing w:line="240" w:lineRule="auto"/>
            <w:jc w:val="center"/>
          </w:pPr>
        </w:pPrChange>
      </w:pPr>
      <w:ins w:id="169" w:author="Arik Stewart" w:date="2019-11-25T17:16:00Z">
        <w:r w:rsidRPr="00376152">
          <w:rPr>
            <w:rFonts w:eastAsia="Times New Roman"/>
            <w:color w:val="000000"/>
          </w:rPr>
          <w:t>Concept Artist | UI </w:t>
        </w:r>
      </w:ins>
    </w:p>
    <w:p w14:paraId="267D3B66" w14:textId="77777777" w:rsidR="00376152" w:rsidRPr="00376152" w:rsidRDefault="00376152" w:rsidP="00376152">
      <w:pPr>
        <w:rPr>
          <w:ins w:id="170" w:author="Arik Stewart" w:date="2019-11-25T17:16:00Z"/>
          <w:rFonts w:ascii="Times New Roman" w:eastAsia="Times New Roman" w:hAnsi="Times New Roman" w:cs="Times New Roman"/>
          <w:sz w:val="24"/>
          <w:szCs w:val="24"/>
        </w:rPr>
        <w:pPrChange w:id="171" w:author="Arik Stewart" w:date="2019-11-25T17:16:00Z">
          <w:pPr>
            <w:spacing w:line="240" w:lineRule="auto"/>
          </w:pPr>
        </w:pPrChange>
      </w:pPr>
    </w:p>
    <w:p w14:paraId="2D5C8F1F" w14:textId="77777777" w:rsidR="00376152" w:rsidRPr="00376152" w:rsidRDefault="00376152" w:rsidP="00376152">
      <w:pPr>
        <w:jc w:val="center"/>
        <w:rPr>
          <w:ins w:id="172" w:author="Arik Stewart" w:date="2019-11-25T17:16:00Z"/>
          <w:rFonts w:ascii="Times New Roman" w:eastAsia="Times New Roman" w:hAnsi="Times New Roman" w:cs="Times New Roman"/>
          <w:sz w:val="24"/>
          <w:szCs w:val="24"/>
        </w:rPr>
        <w:pPrChange w:id="173" w:author="Arik Stewart" w:date="2019-11-25T17:16:00Z">
          <w:pPr>
            <w:spacing w:line="240" w:lineRule="auto"/>
            <w:jc w:val="center"/>
          </w:pPr>
        </w:pPrChange>
      </w:pPr>
      <w:ins w:id="174" w:author="Arik Stewart" w:date="2019-11-25T17:16:00Z">
        <w:r w:rsidRPr="00376152">
          <w:rPr>
            <w:rFonts w:eastAsia="Times New Roman"/>
            <w:b/>
            <w:bCs/>
            <w:color w:val="980000"/>
          </w:rPr>
          <w:t>Programmers:</w:t>
        </w:r>
      </w:ins>
    </w:p>
    <w:p w14:paraId="52EB74A6" w14:textId="77777777" w:rsidR="00376152" w:rsidRPr="00376152" w:rsidRDefault="00376152" w:rsidP="00376152">
      <w:pPr>
        <w:jc w:val="center"/>
        <w:rPr>
          <w:ins w:id="175" w:author="Arik Stewart" w:date="2019-11-25T17:16:00Z"/>
          <w:rFonts w:ascii="Times New Roman" w:eastAsia="Times New Roman" w:hAnsi="Times New Roman" w:cs="Times New Roman"/>
          <w:sz w:val="24"/>
          <w:szCs w:val="24"/>
        </w:rPr>
        <w:pPrChange w:id="176" w:author="Arik Stewart" w:date="2019-11-25T17:16:00Z">
          <w:pPr>
            <w:spacing w:line="240" w:lineRule="auto"/>
            <w:jc w:val="center"/>
          </w:pPr>
        </w:pPrChange>
      </w:pPr>
      <w:ins w:id="177" w:author="Arik Stewart" w:date="2019-11-25T17:16:00Z">
        <w:r w:rsidRPr="00376152">
          <w:rPr>
            <w:rFonts w:eastAsia="Times New Roman"/>
            <w:b/>
            <w:bCs/>
            <w:color w:val="000000"/>
          </w:rPr>
          <w:t xml:space="preserve">Trey </w:t>
        </w:r>
        <w:proofErr w:type="spellStart"/>
        <w:r w:rsidRPr="00376152">
          <w:rPr>
            <w:rFonts w:eastAsia="Times New Roman"/>
            <w:b/>
            <w:bCs/>
            <w:color w:val="000000"/>
          </w:rPr>
          <w:t>Starshak</w:t>
        </w:r>
        <w:proofErr w:type="spellEnd"/>
        <w:r w:rsidRPr="00376152">
          <w:rPr>
            <w:rFonts w:eastAsia="Times New Roman"/>
            <w:b/>
            <w:bCs/>
            <w:color w:val="000000"/>
          </w:rPr>
          <w:t xml:space="preserve"> | Tech Lead</w:t>
        </w:r>
      </w:ins>
    </w:p>
    <w:p w14:paraId="2DE6DCB9" w14:textId="77777777" w:rsidR="00376152" w:rsidRPr="00376152" w:rsidRDefault="00376152" w:rsidP="00376152">
      <w:pPr>
        <w:jc w:val="center"/>
        <w:rPr>
          <w:ins w:id="178" w:author="Arik Stewart" w:date="2019-11-25T17:16:00Z"/>
          <w:rFonts w:ascii="Times New Roman" w:eastAsia="Times New Roman" w:hAnsi="Times New Roman" w:cs="Times New Roman"/>
          <w:sz w:val="24"/>
          <w:szCs w:val="24"/>
        </w:rPr>
        <w:pPrChange w:id="179" w:author="Arik Stewart" w:date="2019-11-25T17:16:00Z">
          <w:pPr>
            <w:spacing w:line="240" w:lineRule="auto"/>
            <w:jc w:val="center"/>
          </w:pPr>
        </w:pPrChange>
      </w:pPr>
      <w:proofErr w:type="spellStart"/>
      <w:ins w:id="180" w:author="Arik Stewart" w:date="2019-11-25T17:16:00Z">
        <w:r w:rsidRPr="00376152">
          <w:rPr>
            <w:rFonts w:eastAsia="Times New Roman"/>
            <w:color w:val="000000"/>
          </w:rPr>
          <w:t>Vacu</w:t>
        </w:r>
        <w:proofErr w:type="spellEnd"/>
        <w:r w:rsidRPr="00376152">
          <w:rPr>
            <w:rFonts w:eastAsia="Times New Roman"/>
            <w:color w:val="000000"/>
          </w:rPr>
          <w:t>-lamp mechanics | Player Control | Lighting VFX</w:t>
        </w:r>
      </w:ins>
    </w:p>
    <w:p w14:paraId="0CAE6593" w14:textId="77777777" w:rsidR="00376152" w:rsidRPr="00376152" w:rsidRDefault="00376152" w:rsidP="00376152">
      <w:pPr>
        <w:jc w:val="center"/>
        <w:rPr>
          <w:ins w:id="181" w:author="Arik Stewart" w:date="2019-11-25T17:16:00Z"/>
          <w:rFonts w:ascii="Times New Roman" w:eastAsia="Times New Roman" w:hAnsi="Times New Roman" w:cs="Times New Roman"/>
          <w:sz w:val="24"/>
          <w:szCs w:val="24"/>
        </w:rPr>
        <w:pPrChange w:id="182" w:author="Arik Stewart" w:date="2019-11-25T17:16:00Z">
          <w:pPr>
            <w:spacing w:line="240" w:lineRule="auto"/>
            <w:jc w:val="center"/>
          </w:pPr>
        </w:pPrChange>
      </w:pPr>
      <w:ins w:id="183" w:author="Arik Stewart" w:date="2019-11-25T17:16:00Z">
        <w:r w:rsidRPr="00376152">
          <w:rPr>
            <w:rFonts w:eastAsia="Times New Roman"/>
            <w:b/>
            <w:bCs/>
            <w:color w:val="000000"/>
          </w:rPr>
          <w:t>Sean Rivers</w:t>
        </w:r>
      </w:ins>
    </w:p>
    <w:p w14:paraId="197B6D01" w14:textId="77777777" w:rsidR="00376152" w:rsidRPr="00376152" w:rsidRDefault="00376152" w:rsidP="00376152">
      <w:pPr>
        <w:jc w:val="center"/>
        <w:rPr>
          <w:ins w:id="184" w:author="Arik Stewart" w:date="2019-11-25T17:16:00Z"/>
          <w:rFonts w:ascii="Times New Roman" w:eastAsia="Times New Roman" w:hAnsi="Times New Roman" w:cs="Times New Roman"/>
          <w:sz w:val="24"/>
          <w:szCs w:val="24"/>
        </w:rPr>
        <w:pPrChange w:id="185" w:author="Arik Stewart" w:date="2019-11-25T17:16:00Z">
          <w:pPr>
            <w:spacing w:line="240" w:lineRule="auto"/>
            <w:jc w:val="center"/>
          </w:pPr>
        </w:pPrChange>
      </w:pPr>
      <w:ins w:id="186" w:author="Arik Stewart" w:date="2019-11-25T17:16:00Z">
        <w:r w:rsidRPr="00376152">
          <w:rPr>
            <w:rFonts w:eastAsia="Times New Roman"/>
            <w:color w:val="000000"/>
          </w:rPr>
          <w:t>Enemy Behavior | Enemy Types</w:t>
        </w:r>
      </w:ins>
    </w:p>
    <w:p w14:paraId="2F118679" w14:textId="77777777" w:rsidR="00376152" w:rsidRPr="00376152" w:rsidRDefault="00376152" w:rsidP="00376152">
      <w:pPr>
        <w:jc w:val="center"/>
        <w:rPr>
          <w:ins w:id="187" w:author="Arik Stewart" w:date="2019-11-25T17:16:00Z"/>
          <w:rFonts w:ascii="Times New Roman" w:eastAsia="Times New Roman" w:hAnsi="Times New Roman" w:cs="Times New Roman"/>
          <w:sz w:val="24"/>
          <w:szCs w:val="24"/>
        </w:rPr>
        <w:pPrChange w:id="188" w:author="Arik Stewart" w:date="2019-11-25T17:16:00Z">
          <w:pPr>
            <w:spacing w:line="240" w:lineRule="auto"/>
            <w:jc w:val="center"/>
          </w:pPr>
        </w:pPrChange>
      </w:pPr>
      <w:ins w:id="189" w:author="Arik Stewart" w:date="2019-11-25T17:16:00Z">
        <w:r w:rsidRPr="00376152">
          <w:rPr>
            <w:rFonts w:eastAsia="Times New Roman"/>
            <w:b/>
            <w:bCs/>
            <w:color w:val="000000"/>
          </w:rPr>
          <w:t>Griffin</w:t>
        </w:r>
        <w:r w:rsidRPr="00376152">
          <w:rPr>
            <w:rFonts w:eastAsia="Times New Roman"/>
            <w:color w:val="000000"/>
          </w:rPr>
          <w:t xml:space="preserve"> </w:t>
        </w:r>
        <w:r w:rsidRPr="00376152">
          <w:rPr>
            <w:rFonts w:eastAsia="Times New Roman"/>
            <w:b/>
            <w:bCs/>
            <w:color w:val="000000"/>
          </w:rPr>
          <w:t>Rubin</w:t>
        </w:r>
      </w:ins>
    </w:p>
    <w:p w14:paraId="4E6091E5" w14:textId="77777777" w:rsidR="00376152" w:rsidRPr="00376152" w:rsidRDefault="00376152" w:rsidP="00376152">
      <w:pPr>
        <w:jc w:val="center"/>
        <w:rPr>
          <w:ins w:id="190" w:author="Arik Stewart" w:date="2019-11-25T17:16:00Z"/>
          <w:rFonts w:ascii="Times New Roman" w:eastAsia="Times New Roman" w:hAnsi="Times New Roman" w:cs="Times New Roman"/>
          <w:sz w:val="24"/>
          <w:szCs w:val="24"/>
        </w:rPr>
        <w:pPrChange w:id="191" w:author="Arik Stewart" w:date="2019-11-25T17:16:00Z">
          <w:pPr>
            <w:spacing w:line="240" w:lineRule="auto"/>
            <w:jc w:val="center"/>
          </w:pPr>
        </w:pPrChange>
      </w:pPr>
      <w:ins w:id="192" w:author="Arik Stewart" w:date="2019-11-25T17:16:00Z">
        <w:r w:rsidRPr="00376152">
          <w:rPr>
            <w:rFonts w:eastAsia="Times New Roman"/>
            <w:color w:val="000000"/>
          </w:rPr>
          <w:t>Map Generation | Lore Generation</w:t>
        </w:r>
      </w:ins>
    </w:p>
    <w:p w14:paraId="69C9D209" w14:textId="77777777" w:rsidR="00376152" w:rsidRPr="00376152" w:rsidRDefault="00376152" w:rsidP="00376152">
      <w:pPr>
        <w:jc w:val="center"/>
        <w:rPr>
          <w:ins w:id="193" w:author="Arik Stewart" w:date="2019-11-25T17:16:00Z"/>
          <w:rFonts w:ascii="Times New Roman" w:eastAsia="Times New Roman" w:hAnsi="Times New Roman" w:cs="Times New Roman"/>
          <w:sz w:val="24"/>
          <w:szCs w:val="24"/>
        </w:rPr>
        <w:pPrChange w:id="194" w:author="Arik Stewart" w:date="2019-11-25T17:16:00Z">
          <w:pPr>
            <w:spacing w:line="240" w:lineRule="auto"/>
            <w:jc w:val="center"/>
          </w:pPr>
        </w:pPrChange>
      </w:pPr>
      <w:ins w:id="195" w:author="Arik Stewart" w:date="2019-11-25T17:16:00Z">
        <w:r w:rsidRPr="00376152">
          <w:rPr>
            <w:rFonts w:eastAsia="Times New Roman"/>
            <w:b/>
            <w:bCs/>
            <w:color w:val="000000"/>
          </w:rPr>
          <w:t>Arik</w:t>
        </w:r>
        <w:r w:rsidRPr="00376152">
          <w:rPr>
            <w:rFonts w:eastAsia="Times New Roman"/>
            <w:color w:val="000000"/>
          </w:rPr>
          <w:t xml:space="preserve"> </w:t>
        </w:r>
        <w:r w:rsidRPr="00376152">
          <w:rPr>
            <w:rFonts w:eastAsia="Times New Roman"/>
            <w:b/>
            <w:bCs/>
            <w:color w:val="000000"/>
          </w:rPr>
          <w:t>Smith</w:t>
        </w:r>
      </w:ins>
    </w:p>
    <w:p w14:paraId="7E8B86EC" w14:textId="77777777" w:rsidR="00376152" w:rsidRPr="00376152" w:rsidRDefault="00376152" w:rsidP="00376152">
      <w:pPr>
        <w:jc w:val="center"/>
        <w:rPr>
          <w:ins w:id="196" w:author="Arik Stewart" w:date="2019-11-25T17:16:00Z"/>
          <w:rFonts w:ascii="Times New Roman" w:eastAsia="Times New Roman" w:hAnsi="Times New Roman" w:cs="Times New Roman"/>
          <w:sz w:val="24"/>
          <w:szCs w:val="24"/>
        </w:rPr>
        <w:pPrChange w:id="197" w:author="Arik Stewart" w:date="2019-11-25T17:16:00Z">
          <w:pPr>
            <w:spacing w:line="240" w:lineRule="auto"/>
            <w:jc w:val="center"/>
          </w:pPr>
        </w:pPrChange>
      </w:pPr>
      <w:ins w:id="198" w:author="Arik Stewart" w:date="2019-11-25T17:16:00Z">
        <w:r w:rsidRPr="00376152">
          <w:rPr>
            <w:rFonts w:eastAsia="Times New Roman"/>
            <w:color w:val="000000"/>
          </w:rPr>
          <w:t>UI Implementation | Upgrade Mechanics | Fireflies | City</w:t>
        </w:r>
        <w:bookmarkStart w:id="199" w:name="_GoBack"/>
        <w:bookmarkEnd w:id="199"/>
      </w:ins>
    </w:p>
    <w:p w14:paraId="49C3FBE7" w14:textId="77777777" w:rsidR="00376152" w:rsidRPr="00376152" w:rsidRDefault="00376152" w:rsidP="00376152">
      <w:pPr>
        <w:jc w:val="center"/>
        <w:rPr>
          <w:ins w:id="200" w:author="Arik Stewart" w:date="2019-11-25T17:16:00Z"/>
          <w:rFonts w:ascii="Times New Roman" w:eastAsia="Times New Roman" w:hAnsi="Times New Roman" w:cs="Times New Roman"/>
          <w:sz w:val="24"/>
          <w:szCs w:val="24"/>
        </w:rPr>
        <w:pPrChange w:id="201" w:author="Arik Stewart" w:date="2019-11-25T17:16:00Z">
          <w:pPr>
            <w:spacing w:line="240" w:lineRule="auto"/>
            <w:jc w:val="center"/>
          </w:pPr>
        </w:pPrChange>
      </w:pPr>
      <w:ins w:id="202" w:author="Arik Stewart" w:date="2019-11-25T17:16:00Z">
        <w:r w:rsidRPr="00376152">
          <w:rPr>
            <w:rFonts w:eastAsia="Times New Roman"/>
            <w:b/>
            <w:bCs/>
            <w:color w:val="000000"/>
          </w:rPr>
          <w:t>Kevin</w:t>
        </w:r>
        <w:r w:rsidRPr="00376152">
          <w:rPr>
            <w:rFonts w:eastAsia="Times New Roman"/>
            <w:color w:val="000000"/>
          </w:rPr>
          <w:t xml:space="preserve"> </w:t>
        </w:r>
        <w:proofErr w:type="spellStart"/>
        <w:r w:rsidRPr="00376152">
          <w:rPr>
            <w:rFonts w:eastAsia="Times New Roman"/>
            <w:b/>
            <w:bCs/>
            <w:color w:val="000000"/>
          </w:rPr>
          <w:t>Szmyd</w:t>
        </w:r>
        <w:proofErr w:type="spellEnd"/>
      </w:ins>
    </w:p>
    <w:p w14:paraId="7EA3A39B" w14:textId="77777777" w:rsidR="00376152" w:rsidRPr="00376152" w:rsidRDefault="00376152" w:rsidP="00376152">
      <w:pPr>
        <w:jc w:val="center"/>
        <w:rPr>
          <w:ins w:id="203" w:author="Arik Stewart" w:date="2019-11-25T17:16:00Z"/>
          <w:rFonts w:ascii="Times New Roman" w:eastAsia="Times New Roman" w:hAnsi="Times New Roman" w:cs="Times New Roman"/>
          <w:sz w:val="24"/>
          <w:szCs w:val="24"/>
        </w:rPr>
        <w:pPrChange w:id="204" w:author="Arik Stewart" w:date="2019-11-25T17:16:00Z">
          <w:pPr>
            <w:spacing w:line="240" w:lineRule="auto"/>
            <w:jc w:val="center"/>
          </w:pPr>
        </w:pPrChange>
      </w:pPr>
      <w:ins w:id="205" w:author="Arik Stewart" w:date="2019-11-25T17:16:00Z">
        <w:r w:rsidRPr="00376152">
          <w:rPr>
            <w:rFonts w:eastAsia="Times New Roman"/>
            <w:color w:val="000000"/>
          </w:rPr>
          <w:t>Map Generation</w:t>
        </w:r>
      </w:ins>
    </w:p>
    <w:p w14:paraId="66C87794" w14:textId="77777777" w:rsidR="00376152" w:rsidRPr="00376152" w:rsidRDefault="00376152" w:rsidP="00376152">
      <w:pPr>
        <w:jc w:val="center"/>
        <w:rPr>
          <w:ins w:id="206" w:author="Arik Stewart" w:date="2019-11-25T17:16:00Z"/>
          <w:rFonts w:ascii="Times New Roman" w:eastAsia="Times New Roman" w:hAnsi="Times New Roman" w:cs="Times New Roman"/>
          <w:sz w:val="24"/>
          <w:szCs w:val="24"/>
        </w:rPr>
        <w:pPrChange w:id="207" w:author="Arik Stewart" w:date="2019-11-25T17:16:00Z">
          <w:pPr>
            <w:spacing w:line="240" w:lineRule="auto"/>
            <w:jc w:val="center"/>
          </w:pPr>
        </w:pPrChange>
      </w:pPr>
      <w:ins w:id="208" w:author="Arik Stewart" w:date="2019-11-25T17:16:00Z">
        <w:r w:rsidRPr="00376152">
          <w:rPr>
            <w:rFonts w:eastAsia="Times New Roman"/>
            <w:b/>
            <w:bCs/>
            <w:color w:val="000000"/>
          </w:rPr>
          <w:t>George Vo</w:t>
        </w:r>
      </w:ins>
    </w:p>
    <w:p w14:paraId="33A055CA" w14:textId="77777777" w:rsidR="00376152" w:rsidRPr="00376152" w:rsidRDefault="00376152" w:rsidP="00376152">
      <w:pPr>
        <w:jc w:val="center"/>
        <w:rPr>
          <w:ins w:id="209" w:author="Arik Stewart" w:date="2019-11-25T17:16:00Z"/>
          <w:rFonts w:ascii="Times New Roman" w:eastAsia="Times New Roman" w:hAnsi="Times New Roman" w:cs="Times New Roman"/>
          <w:sz w:val="24"/>
          <w:szCs w:val="24"/>
        </w:rPr>
        <w:pPrChange w:id="210" w:author="Arik Stewart" w:date="2019-11-25T17:16:00Z">
          <w:pPr>
            <w:spacing w:line="240" w:lineRule="auto"/>
            <w:jc w:val="center"/>
          </w:pPr>
        </w:pPrChange>
      </w:pPr>
      <w:ins w:id="211" w:author="Arik Stewart" w:date="2019-11-25T17:16:00Z">
        <w:r w:rsidRPr="00376152">
          <w:rPr>
            <w:rFonts w:eastAsia="Times New Roman"/>
            <w:color w:val="000000"/>
          </w:rPr>
          <w:t> UI Implementation</w:t>
        </w:r>
      </w:ins>
    </w:p>
    <w:p w14:paraId="00000176" w14:textId="530B8A51" w:rsidR="00D40681" w:rsidDel="00376152" w:rsidRDefault="00220E7D" w:rsidP="00376152">
      <w:pPr>
        <w:spacing w:line="360" w:lineRule="auto"/>
        <w:jc w:val="center"/>
        <w:rPr>
          <w:del w:id="212" w:author="Arik Stewart" w:date="2019-11-25T17:16:00Z"/>
          <w:b/>
          <w:color w:val="980000"/>
        </w:rPr>
        <w:pPrChange w:id="213" w:author="Arik Stewart" w:date="2019-11-25T17:16:00Z">
          <w:pPr>
            <w:jc w:val="center"/>
          </w:pPr>
        </w:pPrChange>
      </w:pPr>
      <w:del w:id="214" w:author="Arik Stewart" w:date="2019-11-25T17:16:00Z">
        <w:r w:rsidDel="00376152">
          <w:rPr>
            <w:b/>
            <w:color w:val="980000"/>
          </w:rPr>
          <w:delText>Artists:</w:delText>
        </w:r>
      </w:del>
    </w:p>
    <w:p w14:paraId="1A2EB14E" w14:textId="5B421BFD" w:rsidR="002C44C5" w:rsidDel="00376152" w:rsidRDefault="002C44C5" w:rsidP="00376152">
      <w:pPr>
        <w:spacing w:line="360" w:lineRule="auto"/>
        <w:jc w:val="center"/>
        <w:rPr>
          <w:del w:id="215" w:author="Arik Stewart" w:date="2019-11-25T17:16:00Z"/>
        </w:rPr>
        <w:pPrChange w:id="216" w:author="Arik Stewart" w:date="2019-11-25T17:16:00Z">
          <w:pPr>
            <w:jc w:val="center"/>
          </w:pPr>
        </w:pPrChange>
      </w:pPr>
      <w:del w:id="217" w:author="Arik Stewart" w:date="2019-11-25T17:16:00Z">
        <w:r w:rsidDel="00376152">
          <w:rPr>
            <w:b/>
          </w:rPr>
          <w:delText>Austin | Art Lead</w:delText>
        </w:r>
      </w:del>
    </w:p>
    <w:p w14:paraId="4BDDE1DD" w14:textId="13A68491" w:rsidR="002C44C5" w:rsidDel="00376152" w:rsidRDefault="00697B22" w:rsidP="00376152">
      <w:pPr>
        <w:spacing w:line="360" w:lineRule="auto"/>
        <w:jc w:val="center"/>
        <w:rPr>
          <w:del w:id="218" w:author="Arik Stewart" w:date="2019-11-25T17:16:00Z"/>
        </w:rPr>
        <w:pPrChange w:id="219" w:author="Arik Stewart" w:date="2019-11-25T17:16:00Z">
          <w:pPr>
            <w:jc w:val="center"/>
          </w:pPr>
        </w:pPrChange>
      </w:pPr>
      <w:del w:id="220" w:author="Arik Stewart" w:date="2019-11-25T17:16:00Z">
        <w:r w:rsidDel="00376152">
          <w:delText xml:space="preserve">Concept Artist | </w:delText>
        </w:r>
        <w:r w:rsidR="002C44C5" w:rsidDel="00376152">
          <w:delText xml:space="preserve">Animator </w:delText>
        </w:r>
        <w:r w:rsidR="00F0251F" w:rsidDel="00376152">
          <w:delText>|</w:delText>
        </w:r>
        <w:r w:rsidR="002C44C5" w:rsidDel="00376152">
          <w:delText xml:space="preserve"> Sound </w:delText>
        </w:r>
        <w:r w:rsidR="00E87965" w:rsidDel="00376152">
          <w:delText>D</w:delText>
        </w:r>
        <w:r w:rsidR="002C44C5" w:rsidDel="00376152">
          <w:delText>esign</w:delText>
        </w:r>
        <w:r w:rsidR="00B86DCF" w:rsidDel="00376152">
          <w:delText xml:space="preserve"> |</w:delText>
        </w:r>
        <w:r w:rsidR="00E87965" w:rsidDel="00376152">
          <w:delText xml:space="preserve"> M</w:delText>
        </w:r>
        <w:r w:rsidR="002C44C5" w:rsidDel="00376152">
          <w:delText>usic</w:delText>
        </w:r>
        <w:r w:rsidR="00E87965" w:rsidDel="00376152">
          <w:delText xml:space="preserve"> </w:delText>
        </w:r>
        <w:r w:rsidR="00F0251F" w:rsidDel="00376152">
          <w:delText>|</w:delText>
        </w:r>
        <w:r w:rsidR="002C44C5" w:rsidDel="00376152">
          <w:delText xml:space="preserve"> UI</w:delText>
        </w:r>
        <w:r w:rsidR="00B86DCF" w:rsidDel="00376152">
          <w:delText xml:space="preserve"> | 3D Assets | VFX</w:delText>
        </w:r>
      </w:del>
    </w:p>
    <w:p w14:paraId="00000177" w14:textId="0CF42F7A" w:rsidR="00D40681" w:rsidDel="00376152" w:rsidRDefault="00220E7D" w:rsidP="00376152">
      <w:pPr>
        <w:spacing w:line="360" w:lineRule="auto"/>
        <w:jc w:val="center"/>
        <w:rPr>
          <w:del w:id="221" w:author="Arik Stewart" w:date="2019-11-25T17:16:00Z"/>
        </w:rPr>
        <w:pPrChange w:id="222" w:author="Arik Stewart" w:date="2019-11-25T17:16:00Z">
          <w:pPr>
            <w:jc w:val="center"/>
          </w:pPr>
        </w:pPrChange>
      </w:pPr>
      <w:del w:id="223" w:author="Arik Stewart" w:date="2019-11-25T17:16:00Z">
        <w:r w:rsidDel="00376152">
          <w:rPr>
            <w:b/>
          </w:rPr>
          <w:delText>Oliver</w:delText>
        </w:r>
        <w:r w:rsidDel="00376152">
          <w:delText xml:space="preserve"> </w:delText>
        </w:r>
      </w:del>
    </w:p>
    <w:p w14:paraId="00000178" w14:textId="77F4BAF1" w:rsidR="00D40681" w:rsidDel="00376152" w:rsidRDefault="00B86DCF" w:rsidP="00376152">
      <w:pPr>
        <w:spacing w:line="360" w:lineRule="auto"/>
        <w:jc w:val="center"/>
        <w:rPr>
          <w:del w:id="224" w:author="Arik Stewart" w:date="2019-11-25T17:16:00Z"/>
        </w:rPr>
        <w:pPrChange w:id="225" w:author="Arik Stewart" w:date="2019-11-25T17:16:00Z">
          <w:pPr>
            <w:jc w:val="center"/>
          </w:pPr>
        </w:pPrChange>
      </w:pPr>
      <w:del w:id="226" w:author="Arik Stewart" w:date="2019-11-25T17:16:00Z">
        <w:r w:rsidDel="00376152">
          <w:delText xml:space="preserve">Concept Artist | </w:delText>
        </w:r>
        <w:r w:rsidR="00220E7D" w:rsidDel="00376152">
          <w:delText xml:space="preserve">Environment </w:delText>
        </w:r>
        <w:r w:rsidR="00545042" w:rsidDel="00376152">
          <w:delText>|</w:delText>
        </w:r>
        <w:r w:rsidR="00220E7D" w:rsidDel="00376152">
          <w:delText xml:space="preserve"> </w:delText>
        </w:r>
        <w:r w:rsidR="00417EAB" w:rsidDel="00376152">
          <w:delText>3D Assets</w:delText>
        </w:r>
        <w:r w:rsidR="00545042" w:rsidDel="00376152">
          <w:delText xml:space="preserve"> |</w:delText>
        </w:r>
        <w:r w:rsidR="00220E7D" w:rsidDel="00376152">
          <w:delText xml:space="preserve"> </w:delText>
        </w:r>
        <w:r w:rsidR="00417EAB" w:rsidDel="00376152">
          <w:delText>Design Lead &amp; Project Coordinator</w:delText>
        </w:r>
        <w:r w:rsidR="00220E7D" w:rsidDel="00376152">
          <w:delText xml:space="preserve"> </w:delText>
        </w:r>
        <w:r w:rsidR="00545042" w:rsidDel="00376152">
          <w:delText>|</w:delText>
        </w:r>
        <w:r w:rsidR="00220E7D" w:rsidDel="00376152">
          <w:delText xml:space="preserve"> Story</w:delText>
        </w:r>
      </w:del>
    </w:p>
    <w:p w14:paraId="00000179" w14:textId="6A59BEC1" w:rsidR="00D40681" w:rsidDel="00376152" w:rsidRDefault="00220E7D" w:rsidP="00376152">
      <w:pPr>
        <w:spacing w:line="360" w:lineRule="auto"/>
        <w:jc w:val="center"/>
        <w:rPr>
          <w:del w:id="227" w:author="Arik Stewart" w:date="2019-11-25T17:16:00Z"/>
          <w:b/>
        </w:rPr>
        <w:pPrChange w:id="228" w:author="Arik Stewart" w:date="2019-11-25T17:16:00Z">
          <w:pPr>
            <w:jc w:val="center"/>
          </w:pPr>
        </w:pPrChange>
      </w:pPr>
      <w:del w:id="229" w:author="Arik Stewart" w:date="2019-11-25T17:16:00Z">
        <w:r w:rsidDel="00376152">
          <w:rPr>
            <w:b/>
          </w:rPr>
          <w:delText>Mo</w:delText>
        </w:r>
      </w:del>
    </w:p>
    <w:p w14:paraId="0000017A" w14:textId="64E86CDF" w:rsidR="00D40681" w:rsidDel="00376152" w:rsidRDefault="00220E7D" w:rsidP="00376152">
      <w:pPr>
        <w:spacing w:line="360" w:lineRule="auto"/>
        <w:jc w:val="center"/>
        <w:rPr>
          <w:del w:id="230" w:author="Arik Stewart" w:date="2019-11-25T17:16:00Z"/>
        </w:rPr>
        <w:pPrChange w:id="231" w:author="Arik Stewart" w:date="2019-11-25T17:16:00Z">
          <w:pPr>
            <w:jc w:val="center"/>
          </w:pPr>
        </w:pPrChange>
      </w:pPr>
      <w:del w:id="232" w:author="Arik Stewart" w:date="2019-11-25T17:16:00Z">
        <w:r w:rsidDel="00376152">
          <w:delText xml:space="preserve"> </w:delText>
        </w:r>
        <w:r w:rsidR="00C855DF" w:rsidDel="00376152">
          <w:delText>Concept Artist</w:delText>
        </w:r>
        <w:r w:rsidDel="00376152">
          <w:delText xml:space="preserve"> </w:delText>
        </w:r>
        <w:r w:rsidR="00545042" w:rsidDel="00376152">
          <w:delText>|</w:delText>
        </w:r>
        <w:r w:rsidDel="00376152">
          <w:delText xml:space="preserve"> </w:delText>
        </w:r>
        <w:r w:rsidR="00C855DF" w:rsidDel="00376152">
          <w:delText>Lead Animator</w:delText>
        </w:r>
        <w:r w:rsidR="00545042" w:rsidDel="00376152">
          <w:delText xml:space="preserve"> |</w:delText>
        </w:r>
        <w:r w:rsidDel="00376152">
          <w:delText xml:space="preserve"> Story</w:delText>
        </w:r>
      </w:del>
    </w:p>
    <w:p w14:paraId="0000017D" w14:textId="4454C2EE" w:rsidR="00D40681" w:rsidDel="00376152" w:rsidRDefault="00220E7D" w:rsidP="00376152">
      <w:pPr>
        <w:spacing w:line="360" w:lineRule="auto"/>
        <w:jc w:val="center"/>
        <w:rPr>
          <w:del w:id="233" w:author="Arik Stewart" w:date="2019-11-25T17:16:00Z"/>
          <w:b/>
        </w:rPr>
        <w:pPrChange w:id="234" w:author="Arik Stewart" w:date="2019-11-25T17:16:00Z">
          <w:pPr>
            <w:jc w:val="center"/>
          </w:pPr>
        </w:pPrChange>
      </w:pPr>
      <w:del w:id="235" w:author="Arik Stewart" w:date="2019-11-25T17:16:00Z">
        <w:r w:rsidDel="00376152">
          <w:rPr>
            <w:b/>
          </w:rPr>
          <w:delText xml:space="preserve">Pristine </w:delText>
        </w:r>
      </w:del>
    </w:p>
    <w:p w14:paraId="0000017E" w14:textId="277C825E" w:rsidR="00D40681" w:rsidDel="00376152" w:rsidRDefault="00220E7D" w:rsidP="00376152">
      <w:pPr>
        <w:spacing w:line="360" w:lineRule="auto"/>
        <w:jc w:val="center"/>
        <w:rPr>
          <w:del w:id="236" w:author="Arik Stewart" w:date="2019-11-25T17:16:00Z"/>
        </w:rPr>
        <w:pPrChange w:id="237" w:author="Arik Stewart" w:date="2019-11-25T17:16:00Z">
          <w:pPr>
            <w:jc w:val="center"/>
          </w:pPr>
        </w:pPrChange>
      </w:pPr>
      <w:del w:id="238" w:author="Arik Stewart" w:date="2019-11-25T17:16:00Z">
        <w:r w:rsidDel="00376152">
          <w:delText xml:space="preserve">Concept Artist </w:delText>
        </w:r>
        <w:r w:rsidR="00545042" w:rsidDel="00376152">
          <w:delText>|</w:delText>
        </w:r>
        <w:r w:rsidDel="00376152">
          <w:delText xml:space="preserve"> </w:delText>
        </w:r>
        <w:r w:rsidR="00C855DF" w:rsidDel="00376152">
          <w:delText>Animator</w:delText>
        </w:r>
        <w:r w:rsidDel="00376152">
          <w:delText xml:space="preserve"> </w:delText>
        </w:r>
        <w:r w:rsidR="00545042" w:rsidDel="00376152">
          <w:delText>|</w:delText>
        </w:r>
        <w:r w:rsidDel="00376152">
          <w:delText xml:space="preserve"> </w:delText>
        </w:r>
        <w:r w:rsidR="00C855DF" w:rsidDel="00376152">
          <w:delText xml:space="preserve">Props </w:delText>
        </w:r>
        <w:r w:rsidR="00545042" w:rsidDel="00376152">
          <w:delText>|</w:delText>
        </w:r>
        <w:r w:rsidDel="00376152">
          <w:delText xml:space="preserve"> </w:delText>
        </w:r>
        <w:r w:rsidR="00C855DF" w:rsidDel="00376152">
          <w:delText>3D Assets</w:delText>
        </w:r>
      </w:del>
    </w:p>
    <w:p w14:paraId="0000017F" w14:textId="595218B5" w:rsidR="00D40681" w:rsidDel="00376152" w:rsidRDefault="00220E7D" w:rsidP="00376152">
      <w:pPr>
        <w:spacing w:line="360" w:lineRule="auto"/>
        <w:jc w:val="center"/>
        <w:rPr>
          <w:del w:id="239" w:author="Arik Stewart" w:date="2019-11-25T17:16:00Z"/>
        </w:rPr>
        <w:pPrChange w:id="240" w:author="Arik Stewart" w:date="2019-11-25T17:16:00Z">
          <w:pPr>
            <w:jc w:val="center"/>
          </w:pPr>
        </w:pPrChange>
      </w:pPr>
      <w:del w:id="241" w:author="Arik Stewart" w:date="2019-11-25T17:16:00Z">
        <w:r w:rsidDel="00376152">
          <w:rPr>
            <w:b/>
          </w:rPr>
          <w:delText>Sally</w:delText>
        </w:r>
      </w:del>
    </w:p>
    <w:p w14:paraId="00000180" w14:textId="523F26A0" w:rsidR="00D40681" w:rsidDel="00376152" w:rsidRDefault="00104497" w:rsidP="00376152">
      <w:pPr>
        <w:spacing w:line="360" w:lineRule="auto"/>
        <w:jc w:val="center"/>
        <w:rPr>
          <w:del w:id="242" w:author="Arik Stewart" w:date="2019-11-25T17:16:00Z"/>
        </w:rPr>
        <w:pPrChange w:id="243" w:author="Arik Stewart" w:date="2019-11-25T17:16:00Z">
          <w:pPr>
            <w:jc w:val="center"/>
          </w:pPr>
        </w:pPrChange>
      </w:pPr>
      <w:del w:id="244" w:author="Arik Stewart" w:date="2019-11-25T17:16:00Z">
        <w:r w:rsidDel="00376152">
          <w:delText xml:space="preserve">Concept Artist | </w:delText>
        </w:r>
        <w:r w:rsidR="00220E7D" w:rsidDel="00376152">
          <w:delText xml:space="preserve">Animator </w:delText>
        </w:r>
        <w:r w:rsidR="008B15C7" w:rsidDel="00376152">
          <w:delText>|</w:delText>
        </w:r>
        <w:r w:rsidR="00220E7D" w:rsidDel="00376152">
          <w:delText xml:space="preserve"> Story </w:delText>
        </w:r>
        <w:r w:rsidR="008B15C7" w:rsidDel="00376152">
          <w:delText>|</w:delText>
        </w:r>
        <w:r w:rsidR="00220E7D" w:rsidDel="00376152">
          <w:delText xml:space="preserve"> </w:delText>
        </w:r>
        <w:r w:rsidDel="00376152">
          <w:delText>UI</w:delText>
        </w:r>
      </w:del>
    </w:p>
    <w:p w14:paraId="00000181" w14:textId="7A4B20A0" w:rsidR="00D40681" w:rsidDel="00376152" w:rsidRDefault="00220E7D" w:rsidP="00376152">
      <w:pPr>
        <w:spacing w:line="360" w:lineRule="auto"/>
        <w:jc w:val="center"/>
        <w:rPr>
          <w:del w:id="245" w:author="Arik Stewart" w:date="2019-11-25T17:16:00Z"/>
        </w:rPr>
        <w:pPrChange w:id="246" w:author="Arik Stewart" w:date="2019-11-25T17:16:00Z">
          <w:pPr>
            <w:jc w:val="center"/>
          </w:pPr>
        </w:pPrChange>
      </w:pPr>
      <w:del w:id="247" w:author="Arik Stewart" w:date="2019-11-25T17:16:00Z">
        <w:r w:rsidDel="00376152">
          <w:rPr>
            <w:b/>
          </w:rPr>
          <w:delText>Gigie</w:delText>
        </w:r>
      </w:del>
    </w:p>
    <w:p w14:paraId="00000182" w14:textId="5F315C22" w:rsidR="00D40681" w:rsidDel="00376152" w:rsidRDefault="00104497" w:rsidP="00376152">
      <w:pPr>
        <w:spacing w:line="360" w:lineRule="auto"/>
        <w:jc w:val="center"/>
        <w:rPr>
          <w:del w:id="248" w:author="Arik Stewart" w:date="2019-11-25T17:16:00Z"/>
        </w:rPr>
        <w:pPrChange w:id="249" w:author="Arik Stewart" w:date="2019-11-25T17:16:00Z">
          <w:pPr>
            <w:jc w:val="center"/>
          </w:pPr>
        </w:pPrChange>
      </w:pPr>
      <w:del w:id="250" w:author="Arik Stewart" w:date="2019-11-25T17:16:00Z">
        <w:r w:rsidDel="00376152">
          <w:delText>Concept Artist</w:delText>
        </w:r>
        <w:r w:rsidR="00220E7D" w:rsidDel="00376152">
          <w:delText xml:space="preserve"> </w:delText>
        </w:r>
        <w:r w:rsidR="008B15C7" w:rsidDel="00376152">
          <w:delText>|</w:delText>
        </w:r>
        <w:r w:rsidR="00220E7D" w:rsidDel="00376152">
          <w:delText xml:space="preserve"> </w:delText>
        </w:r>
        <w:r w:rsidDel="00376152">
          <w:delText>UI</w:delText>
        </w:r>
        <w:r w:rsidR="00220E7D" w:rsidDel="00376152">
          <w:delText xml:space="preserve"> </w:delText>
        </w:r>
        <w:r w:rsidR="008B15C7" w:rsidDel="00376152">
          <w:delText>|</w:delText>
        </w:r>
        <w:r w:rsidR="00220E7D" w:rsidDel="00376152">
          <w:delText xml:space="preserve"> Animator</w:delText>
        </w:r>
      </w:del>
    </w:p>
    <w:p w14:paraId="00000183" w14:textId="03A869BC" w:rsidR="00D40681" w:rsidDel="00376152" w:rsidRDefault="00D40681" w:rsidP="00376152">
      <w:pPr>
        <w:spacing w:line="360" w:lineRule="auto"/>
        <w:jc w:val="center"/>
        <w:rPr>
          <w:del w:id="251" w:author="Arik Stewart" w:date="2019-11-25T17:16:00Z"/>
          <w:b/>
        </w:rPr>
        <w:pPrChange w:id="252" w:author="Arik Stewart" w:date="2019-11-25T17:16:00Z">
          <w:pPr>
            <w:jc w:val="center"/>
          </w:pPr>
        </w:pPrChange>
      </w:pPr>
    </w:p>
    <w:p w14:paraId="00000184" w14:textId="147B6183" w:rsidR="00D40681" w:rsidDel="00376152" w:rsidRDefault="00220E7D" w:rsidP="00376152">
      <w:pPr>
        <w:spacing w:line="360" w:lineRule="auto"/>
        <w:jc w:val="center"/>
        <w:rPr>
          <w:del w:id="253" w:author="Arik Stewart" w:date="2019-11-25T17:16:00Z"/>
        </w:rPr>
        <w:pPrChange w:id="254" w:author="Arik Stewart" w:date="2019-11-25T17:16:00Z">
          <w:pPr>
            <w:jc w:val="center"/>
          </w:pPr>
        </w:pPrChange>
      </w:pPr>
      <w:del w:id="255" w:author="Arik Stewart" w:date="2019-11-25T17:16:00Z">
        <w:r w:rsidDel="00376152">
          <w:rPr>
            <w:b/>
            <w:color w:val="073763"/>
          </w:rPr>
          <w:delText>Programmers:</w:delText>
        </w:r>
      </w:del>
    </w:p>
    <w:p w14:paraId="398D77ED" w14:textId="577FCDD9" w:rsidR="00F256CF" w:rsidRPr="009027F5" w:rsidDel="00376152" w:rsidRDefault="00F256CF" w:rsidP="00376152">
      <w:pPr>
        <w:spacing w:line="360" w:lineRule="auto"/>
        <w:jc w:val="center"/>
        <w:rPr>
          <w:del w:id="256" w:author="Arik Stewart" w:date="2019-11-25T17:16:00Z"/>
          <w:bCs/>
        </w:rPr>
        <w:pPrChange w:id="257" w:author="Arik Stewart" w:date="2019-11-25T17:16:00Z">
          <w:pPr>
            <w:jc w:val="center"/>
          </w:pPr>
        </w:pPrChange>
      </w:pPr>
      <w:del w:id="258" w:author="Arik Stewart" w:date="2019-11-25T17:16:00Z">
        <w:r w:rsidDel="00376152">
          <w:rPr>
            <w:b/>
          </w:rPr>
          <w:delText>Trey</w:delText>
        </w:r>
        <w:r w:rsidR="007F3EBA" w:rsidDel="00376152">
          <w:rPr>
            <w:b/>
          </w:rPr>
          <w:delText xml:space="preserve"> | Tech Lead</w:delText>
        </w:r>
      </w:del>
    </w:p>
    <w:p w14:paraId="30F81D6C" w14:textId="0225A7CF" w:rsidR="00F256CF" w:rsidDel="00376152" w:rsidRDefault="00F256CF" w:rsidP="00376152">
      <w:pPr>
        <w:spacing w:line="360" w:lineRule="auto"/>
        <w:jc w:val="center"/>
        <w:rPr>
          <w:del w:id="259" w:author="Arik Stewart" w:date="2019-11-25T17:16:00Z"/>
        </w:rPr>
        <w:pPrChange w:id="260" w:author="Arik Stewart" w:date="2019-11-25T17:16:00Z">
          <w:pPr>
            <w:jc w:val="center"/>
          </w:pPr>
        </w:pPrChange>
      </w:pPr>
      <w:del w:id="261" w:author="Arik Stewart" w:date="2019-11-25T17:16:00Z">
        <w:r w:rsidDel="00376152">
          <w:delText xml:space="preserve">Vacu-lamp mechanics </w:delText>
        </w:r>
        <w:r w:rsidR="008B15C7" w:rsidDel="00376152">
          <w:delText>|</w:delText>
        </w:r>
        <w:r w:rsidDel="00376152">
          <w:delText xml:space="preserve"> Player Control</w:delText>
        </w:r>
        <w:r w:rsidR="003F2465" w:rsidDel="00376152">
          <w:delText xml:space="preserve"> | Lighting VFX</w:delText>
        </w:r>
      </w:del>
    </w:p>
    <w:p w14:paraId="00000187" w14:textId="09DDD06D" w:rsidR="00D40681" w:rsidDel="00376152" w:rsidRDefault="00220E7D" w:rsidP="00376152">
      <w:pPr>
        <w:spacing w:line="360" w:lineRule="auto"/>
        <w:jc w:val="center"/>
        <w:rPr>
          <w:del w:id="262" w:author="Arik Stewart" w:date="2019-11-25T17:16:00Z"/>
        </w:rPr>
        <w:pPrChange w:id="263" w:author="Arik Stewart" w:date="2019-11-25T17:16:00Z">
          <w:pPr>
            <w:jc w:val="center"/>
          </w:pPr>
        </w:pPrChange>
      </w:pPr>
      <w:del w:id="264" w:author="Arik Stewart" w:date="2019-11-25T17:16:00Z">
        <w:r w:rsidDel="00376152">
          <w:rPr>
            <w:b/>
          </w:rPr>
          <w:delText>Sean</w:delText>
        </w:r>
      </w:del>
    </w:p>
    <w:p w14:paraId="00000188" w14:textId="79FBB382" w:rsidR="00D40681" w:rsidDel="00376152" w:rsidRDefault="00220E7D" w:rsidP="00376152">
      <w:pPr>
        <w:spacing w:line="360" w:lineRule="auto"/>
        <w:jc w:val="center"/>
        <w:rPr>
          <w:del w:id="265" w:author="Arik Stewart" w:date="2019-11-25T17:16:00Z"/>
        </w:rPr>
        <w:pPrChange w:id="266" w:author="Arik Stewart" w:date="2019-11-25T17:16:00Z">
          <w:pPr>
            <w:jc w:val="center"/>
          </w:pPr>
        </w:pPrChange>
      </w:pPr>
      <w:del w:id="267" w:author="Arik Stewart" w:date="2019-11-25T17:16:00Z">
        <w:r w:rsidDel="00376152">
          <w:delText>Enemy Behavior</w:delText>
        </w:r>
        <w:r w:rsidR="003D1F7C" w:rsidDel="00376152">
          <w:delText xml:space="preserve"> | Enemy Types</w:delText>
        </w:r>
      </w:del>
    </w:p>
    <w:p w14:paraId="00000189" w14:textId="582F0689" w:rsidR="00D40681" w:rsidDel="00376152" w:rsidRDefault="00220E7D" w:rsidP="00376152">
      <w:pPr>
        <w:spacing w:line="360" w:lineRule="auto"/>
        <w:jc w:val="center"/>
        <w:rPr>
          <w:del w:id="268" w:author="Arik Stewart" w:date="2019-11-25T17:16:00Z"/>
        </w:rPr>
        <w:pPrChange w:id="269" w:author="Arik Stewart" w:date="2019-11-25T17:16:00Z">
          <w:pPr>
            <w:jc w:val="center"/>
          </w:pPr>
        </w:pPrChange>
      </w:pPr>
      <w:del w:id="270" w:author="Arik Stewart" w:date="2019-11-25T17:16:00Z">
        <w:r w:rsidDel="00376152">
          <w:rPr>
            <w:b/>
          </w:rPr>
          <w:delText>Griffin</w:delText>
        </w:r>
        <w:r w:rsidDel="00376152">
          <w:delText xml:space="preserve"> </w:delText>
        </w:r>
      </w:del>
    </w:p>
    <w:p w14:paraId="0000018A" w14:textId="64E7B449" w:rsidR="00D40681" w:rsidDel="00376152" w:rsidRDefault="00220E7D" w:rsidP="00376152">
      <w:pPr>
        <w:spacing w:line="360" w:lineRule="auto"/>
        <w:jc w:val="center"/>
        <w:rPr>
          <w:del w:id="271" w:author="Arik Stewart" w:date="2019-11-25T17:16:00Z"/>
        </w:rPr>
        <w:pPrChange w:id="272" w:author="Arik Stewart" w:date="2019-11-25T17:16:00Z">
          <w:pPr>
            <w:jc w:val="center"/>
          </w:pPr>
        </w:pPrChange>
      </w:pPr>
      <w:del w:id="273" w:author="Arik Stewart" w:date="2019-11-25T17:16:00Z">
        <w:r w:rsidDel="00376152">
          <w:delText xml:space="preserve">Upgrade </w:delText>
        </w:r>
        <w:r w:rsidR="006B6F7B" w:rsidDel="00376152">
          <w:delText>M</w:delText>
        </w:r>
        <w:r w:rsidDel="00376152">
          <w:delText xml:space="preserve">echanics </w:delText>
        </w:r>
        <w:r w:rsidR="006B6F7B" w:rsidDel="00376152">
          <w:delText>|</w:delText>
        </w:r>
        <w:r w:rsidDel="00376152">
          <w:delText xml:space="preserve"> Level </w:delText>
        </w:r>
        <w:r w:rsidR="006B6F7B" w:rsidDel="00376152">
          <w:delText>G</w:delText>
        </w:r>
        <w:r w:rsidDel="00376152">
          <w:delText>eneration</w:delText>
        </w:r>
      </w:del>
    </w:p>
    <w:p w14:paraId="0000018D" w14:textId="4D99C32C" w:rsidR="00D40681" w:rsidDel="00376152" w:rsidRDefault="00220E7D" w:rsidP="00376152">
      <w:pPr>
        <w:spacing w:line="360" w:lineRule="auto"/>
        <w:jc w:val="center"/>
        <w:rPr>
          <w:del w:id="274" w:author="Arik Stewart" w:date="2019-11-25T17:16:00Z"/>
        </w:rPr>
        <w:pPrChange w:id="275" w:author="Arik Stewart" w:date="2019-11-25T17:16:00Z">
          <w:pPr>
            <w:jc w:val="center"/>
          </w:pPr>
        </w:pPrChange>
      </w:pPr>
      <w:del w:id="276" w:author="Arik Stewart" w:date="2019-11-25T17:16:00Z">
        <w:r w:rsidDel="00376152">
          <w:rPr>
            <w:b/>
          </w:rPr>
          <w:delText>Arik</w:delText>
        </w:r>
        <w:r w:rsidDel="00376152">
          <w:delText xml:space="preserve"> </w:delText>
        </w:r>
      </w:del>
    </w:p>
    <w:p w14:paraId="0000018E" w14:textId="70EF06A9" w:rsidR="00D40681" w:rsidDel="00376152" w:rsidRDefault="00220E7D" w:rsidP="00376152">
      <w:pPr>
        <w:spacing w:line="360" w:lineRule="auto"/>
        <w:jc w:val="center"/>
        <w:rPr>
          <w:del w:id="277" w:author="Arik Stewart" w:date="2019-11-25T17:16:00Z"/>
        </w:rPr>
        <w:pPrChange w:id="278" w:author="Arik Stewart" w:date="2019-11-25T17:16:00Z">
          <w:pPr>
            <w:jc w:val="center"/>
          </w:pPr>
        </w:pPrChange>
      </w:pPr>
      <w:del w:id="279" w:author="Arik Stewart" w:date="2019-11-25T17:16:00Z">
        <w:r w:rsidDel="00376152">
          <w:delText xml:space="preserve">UI Implementation </w:delText>
        </w:r>
        <w:r w:rsidR="006B6F7B" w:rsidDel="00376152">
          <w:delText>|</w:delText>
        </w:r>
        <w:r w:rsidDel="00376152">
          <w:delText xml:space="preserve"> Upgrade Mechanics</w:delText>
        </w:r>
        <w:r w:rsidR="00F256CF" w:rsidDel="00376152">
          <w:delText xml:space="preserve"> </w:delText>
        </w:r>
        <w:r w:rsidR="006B6F7B" w:rsidDel="00376152">
          <w:delText>|</w:delText>
        </w:r>
        <w:r w:rsidR="00F256CF" w:rsidDel="00376152">
          <w:delText xml:space="preserve"> Fireflies</w:delText>
        </w:r>
        <w:r w:rsidR="00E83E97" w:rsidDel="00376152">
          <w:delText xml:space="preserve"> | City</w:delText>
        </w:r>
      </w:del>
    </w:p>
    <w:p w14:paraId="0000018F" w14:textId="4C19DAC6" w:rsidR="00D40681" w:rsidDel="00376152" w:rsidRDefault="00220E7D" w:rsidP="00376152">
      <w:pPr>
        <w:spacing w:line="360" w:lineRule="auto"/>
        <w:jc w:val="center"/>
        <w:rPr>
          <w:del w:id="280" w:author="Arik Stewart" w:date="2019-11-25T17:16:00Z"/>
        </w:rPr>
        <w:pPrChange w:id="281" w:author="Arik Stewart" w:date="2019-11-25T17:16:00Z">
          <w:pPr>
            <w:jc w:val="center"/>
          </w:pPr>
        </w:pPrChange>
      </w:pPr>
      <w:del w:id="282" w:author="Arik Stewart" w:date="2019-11-25T17:16:00Z">
        <w:r w:rsidDel="00376152">
          <w:rPr>
            <w:b/>
          </w:rPr>
          <w:delText>Kevin</w:delText>
        </w:r>
        <w:r w:rsidDel="00376152">
          <w:delText xml:space="preserve"> </w:delText>
        </w:r>
      </w:del>
    </w:p>
    <w:p w14:paraId="00000190" w14:textId="4484DEA7" w:rsidR="00D40681" w:rsidDel="00376152" w:rsidRDefault="00220E7D" w:rsidP="00376152">
      <w:pPr>
        <w:spacing w:line="360" w:lineRule="auto"/>
        <w:jc w:val="center"/>
        <w:rPr>
          <w:del w:id="283" w:author="Arik Stewart" w:date="2019-11-25T17:16:00Z"/>
        </w:rPr>
        <w:pPrChange w:id="284" w:author="Arik Stewart" w:date="2019-11-25T17:16:00Z">
          <w:pPr>
            <w:jc w:val="center"/>
          </w:pPr>
        </w:pPrChange>
      </w:pPr>
      <w:del w:id="285" w:author="Arik Stewart" w:date="2019-11-25T17:16:00Z">
        <w:r w:rsidDel="00376152">
          <w:delText>Level Generation</w:delText>
        </w:r>
      </w:del>
    </w:p>
    <w:p w14:paraId="00000191" w14:textId="1F15A6FC" w:rsidR="00D40681" w:rsidDel="00376152" w:rsidRDefault="00220E7D" w:rsidP="00376152">
      <w:pPr>
        <w:spacing w:line="360" w:lineRule="auto"/>
        <w:jc w:val="center"/>
        <w:rPr>
          <w:del w:id="286" w:author="Arik Stewart" w:date="2019-11-25T17:16:00Z"/>
          <w:b/>
        </w:rPr>
        <w:pPrChange w:id="287" w:author="Arik Stewart" w:date="2019-11-25T17:16:00Z">
          <w:pPr>
            <w:jc w:val="center"/>
          </w:pPr>
        </w:pPrChange>
      </w:pPr>
      <w:del w:id="288" w:author="Arik Stewart" w:date="2019-11-25T17:16:00Z">
        <w:r w:rsidDel="00376152">
          <w:rPr>
            <w:b/>
          </w:rPr>
          <w:delText>George</w:delText>
        </w:r>
      </w:del>
    </w:p>
    <w:p w14:paraId="00000192" w14:textId="738632F2" w:rsidR="00D40681" w:rsidDel="00376152" w:rsidRDefault="00220E7D" w:rsidP="00376152">
      <w:pPr>
        <w:spacing w:line="360" w:lineRule="auto"/>
        <w:jc w:val="center"/>
        <w:rPr>
          <w:del w:id="289" w:author="Arik Stewart" w:date="2019-11-25T17:16:00Z"/>
        </w:rPr>
        <w:pPrChange w:id="290" w:author="Arik Stewart" w:date="2019-11-25T17:16:00Z">
          <w:pPr>
            <w:jc w:val="center"/>
          </w:pPr>
        </w:pPrChange>
      </w:pPr>
      <w:del w:id="291" w:author="Arik Stewart" w:date="2019-11-25T17:16:00Z">
        <w:r w:rsidDel="00376152">
          <w:delText xml:space="preserve"> UI </w:delText>
        </w:r>
        <w:r w:rsidR="008A797C" w:rsidDel="00376152">
          <w:delText>I</w:delText>
        </w:r>
        <w:r w:rsidDel="00376152">
          <w:delText>mplementation</w:delText>
        </w:r>
      </w:del>
    </w:p>
    <w:p w14:paraId="00000193" w14:textId="77777777" w:rsidR="00D40681" w:rsidRDefault="00D40681" w:rsidP="00376152">
      <w:pPr>
        <w:spacing w:line="360" w:lineRule="auto"/>
        <w:pPrChange w:id="292" w:author="Arik Stewart" w:date="2019-11-25T17:16:00Z">
          <w:pPr/>
        </w:pPrChange>
      </w:pPr>
    </w:p>
    <w:sectPr w:rsidR="00D40681" w:rsidSect="00F530D5">
      <w:headerReference w:type="default" r:id="rId20"/>
      <w:footerReference w:type="default" r:id="rId21"/>
      <w:pgSz w:w="12240" w:h="15840"/>
      <w:pgMar w:top="1440" w:right="1440" w:bottom="1440" w:left="1440" w:header="720" w:footer="720" w:gutter="0"/>
      <w:pgNumType w:start="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 w:author="Arik Stewart" w:date="2019-10-27T19:03:00Z" w:initials="AS">
    <w:p w14:paraId="0CA84AF7" w14:textId="2A8EF5AF" w:rsidR="00EF4B86" w:rsidRDefault="00EF4B86">
      <w:pPr>
        <w:pStyle w:val="CommentText"/>
      </w:pPr>
      <w:r>
        <w:rPr>
          <w:rStyle w:val="CommentReference"/>
        </w:rPr>
        <w:annotationRef/>
      </w:r>
      <w:r>
        <w:t xml:space="preserve">Change wording to reflect that stalls will be in </w:t>
      </w:r>
      <w:r w:rsidR="005F7143">
        <w:t xml:space="preserve">one </w:t>
      </w:r>
      <w:r>
        <w:t>building.</w:t>
      </w:r>
    </w:p>
  </w:comment>
  <w:comment w:id="55" w:author="Arik Stewart" w:date="2019-10-27T19:26:00Z" w:initials="AS">
    <w:p w14:paraId="0D6DDAF5" w14:textId="73997D21" w:rsidR="007D3C1E" w:rsidRDefault="007D3C1E">
      <w:pPr>
        <w:pStyle w:val="CommentText"/>
      </w:pPr>
      <w:r>
        <w:rPr>
          <w:rStyle w:val="CommentReference"/>
        </w:rPr>
        <w:annotationRef/>
      </w:r>
      <w:r>
        <w:t>No more time of days. All time is dusk and collection phase starts immediately. Shadow Hour is the only phase shift. Make changes to reflect that.</w:t>
      </w:r>
    </w:p>
  </w:comment>
  <w:comment w:id="58" w:author="Arik Stewart" w:date="2019-10-27T19:25:00Z" w:initials="AS">
    <w:p w14:paraId="7B69B52C" w14:textId="4EBE45B1" w:rsidR="007F31D7" w:rsidRDefault="007F31D7">
      <w:pPr>
        <w:pStyle w:val="CommentText"/>
      </w:pPr>
      <w:r>
        <w:rPr>
          <w:rStyle w:val="CommentReference"/>
        </w:rPr>
        <w:annotationRef/>
      </w:r>
      <w:r>
        <w:t>Change tutorial poster to tutorial sign</w:t>
      </w:r>
    </w:p>
  </w:comment>
  <w:comment w:id="59" w:author="Arik Stewart" w:date="2019-10-27T19:24:00Z" w:initials="AS">
    <w:p w14:paraId="4A4019C7" w14:textId="67098906" w:rsidR="007F31D7" w:rsidRDefault="007F31D7">
      <w:pPr>
        <w:pStyle w:val="CommentText"/>
      </w:pPr>
      <w:r>
        <w:rPr>
          <w:rStyle w:val="CommentReference"/>
        </w:rPr>
        <w:annotationRef/>
      </w:r>
      <w:r>
        <w:t>Firefly Chief will give instructions, not guards.</w:t>
      </w:r>
    </w:p>
  </w:comment>
  <w:comment w:id="56" w:author="Arik Stewart" w:date="2019-10-27T19:25:00Z" w:initials="AS">
    <w:p w14:paraId="3E963284" w14:textId="77777777" w:rsidR="007F31D7" w:rsidRDefault="007F31D7">
      <w:pPr>
        <w:pStyle w:val="CommentText"/>
      </w:pPr>
      <w:r>
        <w:rPr>
          <w:rStyle w:val="CommentReference"/>
        </w:rPr>
        <w:annotationRef/>
      </w:r>
      <w:r>
        <w:t>It will be given via speech bubble</w:t>
      </w:r>
    </w:p>
    <w:p w14:paraId="0EC09FCA" w14:textId="46B5915B" w:rsidR="007F31D7" w:rsidRDefault="007F31D7">
      <w:pPr>
        <w:pStyle w:val="CommentText"/>
      </w:pPr>
    </w:p>
  </w:comment>
  <w:comment w:id="60" w:author="Arik Stewart" w:date="2019-10-27T19:23:00Z" w:initials="AS">
    <w:p w14:paraId="0A178482" w14:textId="072EFC92" w:rsidR="007F31D7" w:rsidRDefault="007F31D7">
      <w:pPr>
        <w:pStyle w:val="CommentText"/>
      </w:pPr>
      <w:r>
        <w:rPr>
          <w:rStyle w:val="CommentReference"/>
        </w:rPr>
        <w:annotationRef/>
      </w:r>
      <w:r>
        <w:t>Remove Save</w:t>
      </w:r>
    </w:p>
  </w:comment>
  <w:comment w:id="57" w:author="Arik Stewart" w:date="2019-10-27T19:24:00Z" w:initials="AS">
    <w:p w14:paraId="309C2A8E" w14:textId="7219684B" w:rsidR="007F31D7" w:rsidRDefault="007F31D7">
      <w:pPr>
        <w:pStyle w:val="CommentText"/>
      </w:pPr>
      <w:r>
        <w:rPr>
          <w:rStyle w:val="CommentReference"/>
        </w:rPr>
        <w:annotationRef/>
      </w:r>
    </w:p>
  </w:comment>
  <w:comment w:id="69" w:author="Oliver Page" w:date="2019-09-16T21:22:00Z" w:initials="">
    <w:p w14:paraId="00000195" w14:textId="77777777" w:rsidR="00F530D5" w:rsidRDefault="00F530D5">
      <w:pPr>
        <w:widowControl w:val="0"/>
        <w:pBdr>
          <w:top w:val="nil"/>
          <w:left w:val="nil"/>
          <w:bottom w:val="nil"/>
          <w:right w:val="nil"/>
          <w:between w:val="nil"/>
        </w:pBdr>
        <w:spacing w:line="240" w:lineRule="auto"/>
        <w:rPr>
          <w:color w:val="000000"/>
        </w:rPr>
      </w:pPr>
      <w:r>
        <w:rPr>
          <w:color w:val="000000"/>
        </w:rPr>
        <w:t>Added cohesive color palette guide</w:t>
      </w:r>
    </w:p>
  </w:comment>
  <w:comment w:id="70" w:author="Oliver Page" w:date="2019-09-16T21:22:00Z" w:initials="">
    <w:p w14:paraId="00000196" w14:textId="77777777" w:rsidR="00F530D5" w:rsidRDefault="00F530D5">
      <w:pPr>
        <w:widowControl w:val="0"/>
        <w:pBdr>
          <w:top w:val="nil"/>
          <w:left w:val="nil"/>
          <w:bottom w:val="nil"/>
          <w:right w:val="nil"/>
          <w:between w:val="nil"/>
        </w:pBdr>
        <w:spacing w:line="240" w:lineRule="auto"/>
        <w:rPr>
          <w:color w:val="000000"/>
        </w:rPr>
      </w:pPr>
      <w:r>
        <w:rPr>
          <w:color w:val="000000"/>
        </w:rPr>
        <w:t>Added concept sketches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84AF7" w15:done="0"/>
  <w15:commentEx w15:paraId="0D6DDAF5" w15:done="1"/>
  <w15:commentEx w15:paraId="7B69B52C" w15:done="1"/>
  <w15:commentEx w15:paraId="4A4019C7" w15:done="1"/>
  <w15:commentEx w15:paraId="0EC09FCA" w15:paraIdParent="4A4019C7" w15:done="1"/>
  <w15:commentEx w15:paraId="0A178482" w15:done="1"/>
  <w15:commentEx w15:paraId="309C2A8E" w15:paraIdParent="0A178482" w15:done="1"/>
  <w15:commentEx w15:paraId="00000195" w15:done="1"/>
  <w15:commentEx w15:paraId="0000019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84AF7" w16cid:durableId="21606890"/>
  <w16cid:commentId w16cid:paraId="0D6DDAF5" w16cid:durableId="21606DE9"/>
  <w16cid:commentId w16cid:paraId="7B69B52C" w16cid:durableId="21606DA5"/>
  <w16cid:commentId w16cid:paraId="4A4019C7" w16cid:durableId="21606D63"/>
  <w16cid:commentId w16cid:paraId="0EC09FCA" w16cid:durableId="21606D92"/>
  <w16cid:commentId w16cid:paraId="0A178482" w16cid:durableId="21606D3F"/>
  <w16cid:commentId w16cid:paraId="309C2A8E" w16cid:durableId="21606D51"/>
  <w16cid:commentId w16cid:paraId="00000195" w16cid:durableId="21323B15"/>
  <w16cid:commentId w16cid:paraId="00000196" w16cid:durableId="21323B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90D83B" w14:textId="77777777" w:rsidR="008A61F9" w:rsidRDefault="008A61F9">
      <w:pPr>
        <w:spacing w:line="240" w:lineRule="auto"/>
      </w:pPr>
      <w:r>
        <w:separator/>
      </w:r>
    </w:p>
  </w:endnote>
  <w:endnote w:type="continuationSeparator" w:id="0">
    <w:p w14:paraId="5FCEB8D0" w14:textId="77777777" w:rsidR="008A61F9" w:rsidRDefault="008A61F9">
      <w:pPr>
        <w:spacing w:line="240" w:lineRule="auto"/>
      </w:pPr>
      <w:r>
        <w:continuationSeparator/>
      </w:r>
    </w:p>
  </w:endnote>
  <w:endnote w:type="continuationNotice" w:id="1">
    <w:p w14:paraId="23D8EBC2" w14:textId="77777777" w:rsidR="008A61F9" w:rsidRDefault="008A61F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reat Vibes">
    <w:altName w:val="Calibri"/>
    <w:charset w:val="00"/>
    <w:family w:val="auto"/>
    <w:pitch w:val="variable"/>
    <w:sig w:usb0="A000002F" w:usb1="5000205B" w:usb2="00000000" w:usb3="00000000" w:csb0="00000093"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1776F2" w14:textId="7A9D9330" w:rsidR="00F530D5" w:rsidRPr="00F477F2" w:rsidRDefault="00F530D5" w:rsidP="00F477F2">
    <w:pPr>
      <w:pStyle w:val="Footer"/>
      <w:jc w:val="right"/>
      <w:rPr>
        <w:i/>
        <w:iCs/>
      </w:rPr>
    </w:pPr>
    <w:r>
      <w:rPr>
        <w:i/>
        <w:iCs/>
      </w:rPr>
      <w:t xml:space="preserve">Last Revised: </w:t>
    </w:r>
    <w:r w:rsidR="00120C4C">
      <w:rPr>
        <w:i/>
        <w:iCs/>
      </w:rPr>
      <w:t>11</w:t>
    </w:r>
    <w:r>
      <w:rPr>
        <w:i/>
        <w:iCs/>
      </w:rPr>
      <w:t>/</w:t>
    </w:r>
    <w:ins w:id="293" w:author="Arik Stewart" w:date="2019-11-25T16:47:00Z">
      <w:r w:rsidR="0085689D">
        <w:rPr>
          <w:i/>
          <w:iCs/>
        </w:rPr>
        <w:t>25</w:t>
      </w:r>
    </w:ins>
    <w:del w:id="294" w:author="Arik Stewart" w:date="2019-11-25T16:47:00Z">
      <w:r w:rsidR="00873F4A" w:rsidDel="00AA4530">
        <w:rPr>
          <w:i/>
          <w:iCs/>
        </w:rPr>
        <w:delText>28</w:delText>
      </w:r>
    </w:del>
    <w:r>
      <w:rPr>
        <w:i/>
        <w:iCs/>
      </w:rPr>
      <w:t>/2019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9E808E" w14:textId="77777777" w:rsidR="008A61F9" w:rsidRDefault="008A61F9">
      <w:pPr>
        <w:spacing w:line="240" w:lineRule="auto"/>
      </w:pPr>
      <w:r>
        <w:separator/>
      </w:r>
    </w:p>
  </w:footnote>
  <w:footnote w:type="continuationSeparator" w:id="0">
    <w:p w14:paraId="487AEBD4" w14:textId="77777777" w:rsidR="008A61F9" w:rsidRDefault="008A61F9">
      <w:pPr>
        <w:spacing w:line="240" w:lineRule="auto"/>
      </w:pPr>
      <w:r>
        <w:continuationSeparator/>
      </w:r>
    </w:p>
  </w:footnote>
  <w:footnote w:type="continuationNotice" w:id="1">
    <w:p w14:paraId="1509C10E" w14:textId="77777777" w:rsidR="008A61F9" w:rsidRDefault="008A61F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6469429"/>
      <w:docPartObj>
        <w:docPartGallery w:val="Page Numbers (Top of Page)"/>
        <w:docPartUnique/>
      </w:docPartObj>
    </w:sdtPr>
    <w:sdtEndPr>
      <w:rPr>
        <w:color w:val="7F7F7F" w:themeColor="background1" w:themeShade="7F"/>
        <w:spacing w:val="60"/>
      </w:rPr>
    </w:sdtEndPr>
    <w:sdtContent>
      <w:p w14:paraId="0A6C3407" w14:textId="568EE95E" w:rsidR="00F530D5" w:rsidRDefault="00F530D5">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E9DF3A1" w14:textId="77777777" w:rsidR="00F530D5" w:rsidRDefault="00F530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30BE8"/>
    <w:multiLevelType w:val="multilevel"/>
    <w:tmpl w:val="2F287C8A"/>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AB41CB"/>
    <w:multiLevelType w:val="multilevel"/>
    <w:tmpl w:val="92961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5F0162"/>
    <w:multiLevelType w:val="multilevel"/>
    <w:tmpl w:val="924E5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3E5B6F"/>
    <w:multiLevelType w:val="multilevel"/>
    <w:tmpl w:val="FCB66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CA596E"/>
    <w:multiLevelType w:val="multilevel"/>
    <w:tmpl w:val="33E2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D41476"/>
    <w:multiLevelType w:val="multilevel"/>
    <w:tmpl w:val="4CBAC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5A1494"/>
    <w:multiLevelType w:val="multilevel"/>
    <w:tmpl w:val="68D66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D04AEE"/>
    <w:multiLevelType w:val="multilevel"/>
    <w:tmpl w:val="C17A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325EA8"/>
    <w:multiLevelType w:val="hybridMultilevel"/>
    <w:tmpl w:val="1FFA1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92E3AB0"/>
    <w:multiLevelType w:val="multilevel"/>
    <w:tmpl w:val="79E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3B5EFF"/>
    <w:multiLevelType w:val="multilevel"/>
    <w:tmpl w:val="630C2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6166B7"/>
    <w:multiLevelType w:val="multilevel"/>
    <w:tmpl w:val="7FFA3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3967D6"/>
    <w:multiLevelType w:val="hybridMultilevel"/>
    <w:tmpl w:val="839C8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3645FC"/>
    <w:multiLevelType w:val="multilevel"/>
    <w:tmpl w:val="507AC3C8"/>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14" w15:restartNumberingAfterBreak="0">
    <w:nsid w:val="2C795127"/>
    <w:multiLevelType w:val="hybridMultilevel"/>
    <w:tmpl w:val="19A88018"/>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2D096B68"/>
    <w:multiLevelType w:val="multilevel"/>
    <w:tmpl w:val="8BDA9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D302AC"/>
    <w:multiLevelType w:val="multilevel"/>
    <w:tmpl w:val="427022E4"/>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17" w15:restartNumberingAfterBreak="0">
    <w:nsid w:val="337C51B8"/>
    <w:multiLevelType w:val="multilevel"/>
    <w:tmpl w:val="672C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F31C32"/>
    <w:multiLevelType w:val="multilevel"/>
    <w:tmpl w:val="E26E1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9727B30"/>
    <w:multiLevelType w:val="multilevel"/>
    <w:tmpl w:val="754A3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9E6D38"/>
    <w:multiLevelType w:val="multilevel"/>
    <w:tmpl w:val="7D627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831F6C"/>
    <w:multiLevelType w:val="multilevel"/>
    <w:tmpl w:val="35A20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2A7B0B"/>
    <w:multiLevelType w:val="multilevel"/>
    <w:tmpl w:val="610EF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2D753A"/>
    <w:multiLevelType w:val="hybridMultilevel"/>
    <w:tmpl w:val="EE54B130"/>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075786F"/>
    <w:multiLevelType w:val="multilevel"/>
    <w:tmpl w:val="F442323E"/>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25" w15:restartNumberingAfterBreak="0">
    <w:nsid w:val="41B74A00"/>
    <w:multiLevelType w:val="multilevel"/>
    <w:tmpl w:val="527E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17438F"/>
    <w:multiLevelType w:val="hybridMultilevel"/>
    <w:tmpl w:val="2EC0C93E"/>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27" w15:restartNumberingAfterBreak="0">
    <w:nsid w:val="4B23514A"/>
    <w:multiLevelType w:val="multilevel"/>
    <w:tmpl w:val="6F2A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521BBE"/>
    <w:multiLevelType w:val="hybridMultilevel"/>
    <w:tmpl w:val="FA08A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2D507D"/>
    <w:multiLevelType w:val="multilevel"/>
    <w:tmpl w:val="3D040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450A0D"/>
    <w:multiLevelType w:val="multilevel"/>
    <w:tmpl w:val="760AC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0D59A4"/>
    <w:multiLevelType w:val="multilevel"/>
    <w:tmpl w:val="3D54173E"/>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C462BB3"/>
    <w:multiLevelType w:val="multilevel"/>
    <w:tmpl w:val="45E02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700930"/>
    <w:multiLevelType w:val="multilevel"/>
    <w:tmpl w:val="5ACEF174"/>
    <w:lvl w:ilvl="0">
      <w:start w:val="1"/>
      <w:numFmt w:val="decimal"/>
      <w:lvlText w:val="%1."/>
      <w:lvlJc w:val="left"/>
      <w:pPr>
        <w:ind w:left="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72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144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16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288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360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432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04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5760" w:firstLine="6120"/>
      </w:pPr>
      <w:rPr>
        <w:rFonts w:ascii="Arial" w:eastAsia="Arial" w:hAnsi="Arial" w:cs="Arial"/>
        <w:b w:val="0"/>
        <w:i w:val="0"/>
        <w:smallCaps w:val="0"/>
        <w:strike w:val="0"/>
        <w:color w:val="000000"/>
        <w:sz w:val="22"/>
        <w:szCs w:val="22"/>
        <w:u w:val="none"/>
        <w:vertAlign w:val="baseline"/>
      </w:rPr>
    </w:lvl>
  </w:abstractNum>
  <w:abstractNum w:abstractNumId="34" w15:restartNumberingAfterBreak="0">
    <w:nsid w:val="603E006D"/>
    <w:multiLevelType w:val="hybridMultilevel"/>
    <w:tmpl w:val="FB6048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15:restartNumberingAfterBreak="0">
    <w:nsid w:val="6050343E"/>
    <w:multiLevelType w:val="hybridMultilevel"/>
    <w:tmpl w:val="CAD8559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61DD33EC"/>
    <w:multiLevelType w:val="multilevel"/>
    <w:tmpl w:val="619AC96E"/>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37" w15:restartNumberingAfterBreak="0">
    <w:nsid w:val="63F87EFC"/>
    <w:multiLevelType w:val="hybridMultilevel"/>
    <w:tmpl w:val="BB008F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623821"/>
    <w:multiLevelType w:val="multilevel"/>
    <w:tmpl w:val="2F7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BA014A2"/>
    <w:multiLevelType w:val="multilevel"/>
    <w:tmpl w:val="6A14F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184171F"/>
    <w:multiLevelType w:val="multilevel"/>
    <w:tmpl w:val="9020A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9DF430D"/>
    <w:multiLevelType w:val="hybridMultilevel"/>
    <w:tmpl w:val="F81609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A31783A"/>
    <w:multiLevelType w:val="multilevel"/>
    <w:tmpl w:val="44A6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710242"/>
    <w:multiLevelType w:val="multilevel"/>
    <w:tmpl w:val="B636C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B722965"/>
    <w:multiLevelType w:val="multilevel"/>
    <w:tmpl w:val="7644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6202B0"/>
    <w:multiLevelType w:val="multilevel"/>
    <w:tmpl w:val="7C4AC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
  </w:num>
  <w:num w:numId="3">
    <w:abstractNumId w:val="3"/>
  </w:num>
  <w:num w:numId="4">
    <w:abstractNumId w:val="0"/>
  </w:num>
  <w:num w:numId="5">
    <w:abstractNumId w:val="33"/>
  </w:num>
  <w:num w:numId="6">
    <w:abstractNumId w:val="20"/>
  </w:num>
  <w:num w:numId="7">
    <w:abstractNumId w:val="18"/>
  </w:num>
  <w:num w:numId="8">
    <w:abstractNumId w:val="5"/>
  </w:num>
  <w:num w:numId="9">
    <w:abstractNumId w:val="16"/>
  </w:num>
  <w:num w:numId="10">
    <w:abstractNumId w:val="2"/>
  </w:num>
  <w:num w:numId="11">
    <w:abstractNumId w:val="31"/>
  </w:num>
  <w:num w:numId="12">
    <w:abstractNumId w:val="43"/>
  </w:num>
  <w:num w:numId="13">
    <w:abstractNumId w:val="36"/>
  </w:num>
  <w:num w:numId="14">
    <w:abstractNumId w:val="6"/>
  </w:num>
  <w:num w:numId="15">
    <w:abstractNumId w:val="10"/>
  </w:num>
  <w:num w:numId="16">
    <w:abstractNumId w:val="38"/>
  </w:num>
  <w:num w:numId="17">
    <w:abstractNumId w:val="13"/>
  </w:num>
  <w:num w:numId="18">
    <w:abstractNumId w:val="24"/>
  </w:num>
  <w:num w:numId="19">
    <w:abstractNumId w:val="40"/>
  </w:num>
  <w:num w:numId="20">
    <w:abstractNumId w:val="19"/>
  </w:num>
  <w:num w:numId="21">
    <w:abstractNumId w:val="39"/>
  </w:num>
  <w:num w:numId="22">
    <w:abstractNumId w:val="28"/>
  </w:num>
  <w:num w:numId="23">
    <w:abstractNumId w:val="11"/>
  </w:num>
  <w:num w:numId="24">
    <w:abstractNumId w:val="9"/>
  </w:num>
  <w:num w:numId="25">
    <w:abstractNumId w:val="21"/>
  </w:num>
  <w:num w:numId="26">
    <w:abstractNumId w:val="32"/>
  </w:num>
  <w:num w:numId="27">
    <w:abstractNumId w:val="22"/>
  </w:num>
  <w:num w:numId="28">
    <w:abstractNumId w:val="41"/>
  </w:num>
  <w:num w:numId="29">
    <w:abstractNumId w:val="26"/>
  </w:num>
  <w:num w:numId="30">
    <w:abstractNumId w:val="37"/>
  </w:num>
  <w:num w:numId="31">
    <w:abstractNumId w:val="8"/>
  </w:num>
  <w:num w:numId="32">
    <w:abstractNumId w:val="30"/>
  </w:num>
  <w:num w:numId="33">
    <w:abstractNumId w:val="30"/>
    <w:lvlOverride w:ilvl="1">
      <w:lvl w:ilvl="1">
        <w:numFmt w:val="bullet"/>
        <w:lvlText w:val=""/>
        <w:lvlJc w:val="left"/>
        <w:pPr>
          <w:tabs>
            <w:tab w:val="num" w:pos="1440"/>
          </w:tabs>
          <w:ind w:left="1440" w:hanging="360"/>
        </w:pPr>
        <w:rPr>
          <w:rFonts w:ascii="Symbol" w:hAnsi="Symbol" w:hint="default"/>
          <w:sz w:val="20"/>
        </w:rPr>
      </w:lvl>
    </w:lvlOverride>
  </w:num>
  <w:num w:numId="34">
    <w:abstractNumId w:val="15"/>
  </w:num>
  <w:num w:numId="35">
    <w:abstractNumId w:val="44"/>
  </w:num>
  <w:num w:numId="36">
    <w:abstractNumId w:val="45"/>
  </w:num>
  <w:num w:numId="37">
    <w:abstractNumId w:val="27"/>
  </w:num>
  <w:num w:numId="38">
    <w:abstractNumId w:val="4"/>
  </w:num>
  <w:num w:numId="39">
    <w:abstractNumId w:val="7"/>
  </w:num>
  <w:num w:numId="40">
    <w:abstractNumId w:val="25"/>
  </w:num>
  <w:num w:numId="41">
    <w:abstractNumId w:val="42"/>
  </w:num>
  <w:num w:numId="42">
    <w:abstractNumId w:val="17"/>
  </w:num>
  <w:num w:numId="43">
    <w:abstractNumId w:val="12"/>
  </w:num>
  <w:num w:numId="44">
    <w:abstractNumId w:val="35"/>
  </w:num>
  <w:num w:numId="45">
    <w:abstractNumId w:val="23"/>
  </w:num>
  <w:num w:numId="46">
    <w:abstractNumId w:val="34"/>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rik Stewart">
    <w15:presenceInfo w15:providerId="Windows Live" w15:userId="414212a6f3d14c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681"/>
    <w:rsid w:val="00026511"/>
    <w:rsid w:val="00032758"/>
    <w:rsid w:val="000356CC"/>
    <w:rsid w:val="00052AF6"/>
    <w:rsid w:val="000579A8"/>
    <w:rsid w:val="000729FB"/>
    <w:rsid w:val="00080D39"/>
    <w:rsid w:val="0008338C"/>
    <w:rsid w:val="00090CAC"/>
    <w:rsid w:val="00090CD0"/>
    <w:rsid w:val="0009214B"/>
    <w:rsid w:val="000924DD"/>
    <w:rsid w:val="000B4A47"/>
    <w:rsid w:val="000D35FE"/>
    <w:rsid w:val="000D3FD7"/>
    <w:rsid w:val="000D4536"/>
    <w:rsid w:val="000D6F45"/>
    <w:rsid w:val="000F3A93"/>
    <w:rsid w:val="00100835"/>
    <w:rsid w:val="00101823"/>
    <w:rsid w:val="00104497"/>
    <w:rsid w:val="001061D8"/>
    <w:rsid w:val="0011726B"/>
    <w:rsid w:val="00120C4C"/>
    <w:rsid w:val="0014093F"/>
    <w:rsid w:val="001431DD"/>
    <w:rsid w:val="001447C9"/>
    <w:rsid w:val="001675D4"/>
    <w:rsid w:val="001736AE"/>
    <w:rsid w:val="00184EDF"/>
    <w:rsid w:val="001A5794"/>
    <w:rsid w:val="001C4B3F"/>
    <w:rsid w:val="001C64A8"/>
    <w:rsid w:val="001D1E72"/>
    <w:rsid w:val="001D7D3F"/>
    <w:rsid w:val="00206FA6"/>
    <w:rsid w:val="00207D64"/>
    <w:rsid w:val="0021430A"/>
    <w:rsid w:val="00216A45"/>
    <w:rsid w:val="00220E7D"/>
    <w:rsid w:val="002748F2"/>
    <w:rsid w:val="002759B8"/>
    <w:rsid w:val="002854F2"/>
    <w:rsid w:val="002C44C5"/>
    <w:rsid w:val="002E20A5"/>
    <w:rsid w:val="002F5E32"/>
    <w:rsid w:val="002F646A"/>
    <w:rsid w:val="00303A0A"/>
    <w:rsid w:val="00303AE7"/>
    <w:rsid w:val="00330968"/>
    <w:rsid w:val="003328C2"/>
    <w:rsid w:val="0034017B"/>
    <w:rsid w:val="003526A1"/>
    <w:rsid w:val="003550B8"/>
    <w:rsid w:val="00376152"/>
    <w:rsid w:val="00382227"/>
    <w:rsid w:val="00395BCB"/>
    <w:rsid w:val="003A2B7D"/>
    <w:rsid w:val="003A4338"/>
    <w:rsid w:val="003C2A99"/>
    <w:rsid w:val="003D1F7C"/>
    <w:rsid w:val="003D6E82"/>
    <w:rsid w:val="003F2465"/>
    <w:rsid w:val="003F7D31"/>
    <w:rsid w:val="00403959"/>
    <w:rsid w:val="0041732A"/>
    <w:rsid w:val="00417EAB"/>
    <w:rsid w:val="00424348"/>
    <w:rsid w:val="00427A7B"/>
    <w:rsid w:val="0043298D"/>
    <w:rsid w:val="00434D79"/>
    <w:rsid w:val="004548E3"/>
    <w:rsid w:val="00461940"/>
    <w:rsid w:val="00493399"/>
    <w:rsid w:val="004C15E1"/>
    <w:rsid w:val="004C731F"/>
    <w:rsid w:val="004E468B"/>
    <w:rsid w:val="004F1268"/>
    <w:rsid w:val="004F5E86"/>
    <w:rsid w:val="004F7CE4"/>
    <w:rsid w:val="005127A0"/>
    <w:rsid w:val="00545042"/>
    <w:rsid w:val="005459E7"/>
    <w:rsid w:val="005532A2"/>
    <w:rsid w:val="00557E84"/>
    <w:rsid w:val="00560ABA"/>
    <w:rsid w:val="00570F75"/>
    <w:rsid w:val="005733DB"/>
    <w:rsid w:val="005748B1"/>
    <w:rsid w:val="00577E85"/>
    <w:rsid w:val="005B5EDE"/>
    <w:rsid w:val="005C67B4"/>
    <w:rsid w:val="005D2743"/>
    <w:rsid w:val="005E28C9"/>
    <w:rsid w:val="005F7143"/>
    <w:rsid w:val="0061291A"/>
    <w:rsid w:val="00620FE4"/>
    <w:rsid w:val="006300CD"/>
    <w:rsid w:val="00631BDA"/>
    <w:rsid w:val="0063299D"/>
    <w:rsid w:val="006409A4"/>
    <w:rsid w:val="0064752A"/>
    <w:rsid w:val="006741FE"/>
    <w:rsid w:val="00684F0B"/>
    <w:rsid w:val="006851FE"/>
    <w:rsid w:val="00697B22"/>
    <w:rsid w:val="006B6F7B"/>
    <w:rsid w:val="006E3932"/>
    <w:rsid w:val="006E393C"/>
    <w:rsid w:val="006E7ACE"/>
    <w:rsid w:val="00712098"/>
    <w:rsid w:val="007452B6"/>
    <w:rsid w:val="0078450D"/>
    <w:rsid w:val="007B5FED"/>
    <w:rsid w:val="007C16D3"/>
    <w:rsid w:val="007D3C1E"/>
    <w:rsid w:val="007D682F"/>
    <w:rsid w:val="007E5D11"/>
    <w:rsid w:val="007F2019"/>
    <w:rsid w:val="007F31D7"/>
    <w:rsid w:val="007F3607"/>
    <w:rsid w:val="007F3EBA"/>
    <w:rsid w:val="00833680"/>
    <w:rsid w:val="00842AFC"/>
    <w:rsid w:val="00844C8D"/>
    <w:rsid w:val="008462A8"/>
    <w:rsid w:val="0085689D"/>
    <w:rsid w:val="008711E4"/>
    <w:rsid w:val="00873F4A"/>
    <w:rsid w:val="0087579F"/>
    <w:rsid w:val="00881A48"/>
    <w:rsid w:val="008A434F"/>
    <w:rsid w:val="008A61F9"/>
    <w:rsid w:val="008A797C"/>
    <w:rsid w:val="008B15C7"/>
    <w:rsid w:val="008C11D7"/>
    <w:rsid w:val="009027F5"/>
    <w:rsid w:val="00905F32"/>
    <w:rsid w:val="00946892"/>
    <w:rsid w:val="00950001"/>
    <w:rsid w:val="0095057A"/>
    <w:rsid w:val="00985597"/>
    <w:rsid w:val="009912CB"/>
    <w:rsid w:val="009A3D48"/>
    <w:rsid w:val="009B543F"/>
    <w:rsid w:val="009C0B42"/>
    <w:rsid w:val="009D7E8B"/>
    <w:rsid w:val="00A176EA"/>
    <w:rsid w:val="00A2586B"/>
    <w:rsid w:val="00A42CC4"/>
    <w:rsid w:val="00A504CD"/>
    <w:rsid w:val="00A70FAA"/>
    <w:rsid w:val="00A9168C"/>
    <w:rsid w:val="00AA4530"/>
    <w:rsid w:val="00AB2201"/>
    <w:rsid w:val="00AC398C"/>
    <w:rsid w:val="00AD3898"/>
    <w:rsid w:val="00B10031"/>
    <w:rsid w:val="00B40C79"/>
    <w:rsid w:val="00B42279"/>
    <w:rsid w:val="00B4384B"/>
    <w:rsid w:val="00B464AD"/>
    <w:rsid w:val="00B54C19"/>
    <w:rsid w:val="00B74403"/>
    <w:rsid w:val="00B86DCF"/>
    <w:rsid w:val="00B87CB8"/>
    <w:rsid w:val="00BC56C5"/>
    <w:rsid w:val="00BC6DFA"/>
    <w:rsid w:val="00C0579C"/>
    <w:rsid w:val="00C07636"/>
    <w:rsid w:val="00C27162"/>
    <w:rsid w:val="00C51A59"/>
    <w:rsid w:val="00C613E3"/>
    <w:rsid w:val="00C66F97"/>
    <w:rsid w:val="00C73FC0"/>
    <w:rsid w:val="00C83D45"/>
    <w:rsid w:val="00C855DF"/>
    <w:rsid w:val="00C91FE2"/>
    <w:rsid w:val="00CC7D6D"/>
    <w:rsid w:val="00CD4A22"/>
    <w:rsid w:val="00CD77FF"/>
    <w:rsid w:val="00D2366A"/>
    <w:rsid w:val="00D40681"/>
    <w:rsid w:val="00D463E1"/>
    <w:rsid w:val="00D50053"/>
    <w:rsid w:val="00D62C50"/>
    <w:rsid w:val="00D87B62"/>
    <w:rsid w:val="00DA4CBF"/>
    <w:rsid w:val="00DB7262"/>
    <w:rsid w:val="00DC2624"/>
    <w:rsid w:val="00DC5657"/>
    <w:rsid w:val="00DF6AE3"/>
    <w:rsid w:val="00E10F61"/>
    <w:rsid w:val="00E24CD6"/>
    <w:rsid w:val="00E26E1D"/>
    <w:rsid w:val="00E37F1A"/>
    <w:rsid w:val="00E83E97"/>
    <w:rsid w:val="00E87965"/>
    <w:rsid w:val="00EA3EB1"/>
    <w:rsid w:val="00ED5B1E"/>
    <w:rsid w:val="00EF4B86"/>
    <w:rsid w:val="00F0251F"/>
    <w:rsid w:val="00F0426C"/>
    <w:rsid w:val="00F256CF"/>
    <w:rsid w:val="00F31184"/>
    <w:rsid w:val="00F477F2"/>
    <w:rsid w:val="00F505A9"/>
    <w:rsid w:val="00F530D5"/>
    <w:rsid w:val="00F53D4B"/>
    <w:rsid w:val="00F62913"/>
    <w:rsid w:val="00F666FE"/>
    <w:rsid w:val="00F73EC6"/>
    <w:rsid w:val="00F87163"/>
    <w:rsid w:val="00F87DDE"/>
    <w:rsid w:val="00F9214A"/>
    <w:rsid w:val="00FA07D7"/>
    <w:rsid w:val="00FB0D2E"/>
    <w:rsid w:val="00FB3287"/>
    <w:rsid w:val="00FC117E"/>
    <w:rsid w:val="00FC6DEC"/>
    <w:rsid w:val="00FE18D9"/>
    <w:rsid w:val="00FE5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FEA8B5E"/>
  <w15:docId w15:val="{A3681CCF-6264-6743-AF80-31D010965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contextualSpacing/>
      <w:outlineLvl w:val="0"/>
    </w:pPr>
    <w:rPr>
      <w:b/>
      <w:sz w:val="36"/>
      <w:szCs w:val="36"/>
    </w:rPr>
  </w:style>
  <w:style w:type="paragraph" w:styleId="Heading2">
    <w:name w:val="heading 2"/>
    <w:basedOn w:val="Normal"/>
    <w:next w:val="Normal"/>
    <w:uiPriority w:val="9"/>
    <w:unhideWhenUsed/>
    <w:qFormat/>
    <w:pPr>
      <w:keepNext/>
      <w:keepLines/>
      <w:spacing w:before="360" w:after="80"/>
      <w:contextualSpacing/>
      <w:outlineLvl w:val="1"/>
    </w:pPr>
    <w:rPr>
      <w:b/>
      <w:sz w:val="28"/>
      <w:szCs w:val="28"/>
    </w:rPr>
  </w:style>
  <w:style w:type="paragraph" w:styleId="Heading3">
    <w:name w:val="heading 3"/>
    <w:basedOn w:val="Normal"/>
    <w:next w:val="Normal"/>
    <w:uiPriority w:val="9"/>
    <w:unhideWhenUsed/>
    <w:qFormat/>
    <w:pPr>
      <w:keepNext/>
      <w:keepLines/>
      <w:spacing w:before="280" w:after="80"/>
      <w:contextualSpacing/>
      <w:outlineLvl w:val="2"/>
    </w:pPr>
    <w:rPr>
      <w:b/>
      <w:color w:val="666666"/>
      <w:sz w:val="24"/>
      <w:szCs w:val="24"/>
    </w:rPr>
  </w:style>
  <w:style w:type="paragraph" w:styleId="Heading4">
    <w:name w:val="heading 4"/>
    <w:basedOn w:val="Normal"/>
    <w:next w:val="Normal"/>
    <w:uiPriority w:val="9"/>
    <w:unhideWhenUsed/>
    <w:qFormat/>
    <w:pPr>
      <w:keepNext/>
      <w:keepLines/>
      <w:spacing w:before="240" w:after="40"/>
      <w:contextualSpacing/>
      <w:outlineLvl w:val="3"/>
    </w:pPr>
    <w:rPr>
      <w:i/>
      <w:color w:val="666666"/>
    </w:rPr>
  </w:style>
  <w:style w:type="paragraph" w:styleId="Heading5">
    <w:name w:val="heading 5"/>
    <w:basedOn w:val="Normal"/>
    <w:next w:val="Normal"/>
    <w:uiPriority w:val="9"/>
    <w:unhideWhenUsed/>
    <w:qFormat/>
    <w:pPr>
      <w:keepNext/>
      <w:keepLines/>
      <w:spacing w:before="220" w:after="40"/>
      <w:contextualSpacing/>
      <w:outlineLvl w:val="4"/>
    </w:pPr>
    <w:rPr>
      <w:b/>
      <w:color w:val="666666"/>
      <w:sz w:val="20"/>
      <w:szCs w:val="20"/>
    </w:rPr>
  </w:style>
  <w:style w:type="paragraph" w:styleId="Heading6">
    <w:name w:val="heading 6"/>
    <w:basedOn w:val="Normal"/>
    <w:next w:val="Normal"/>
    <w:uiPriority w:val="9"/>
    <w:semiHidden/>
    <w:unhideWhenUsed/>
    <w:qFormat/>
    <w:pPr>
      <w:keepNext/>
      <w:keepLines/>
      <w:spacing w:before="200" w:after="40"/>
      <w:contextualSpacing/>
      <w:outlineLvl w:val="5"/>
    </w:pPr>
    <w:rPr>
      <w:i/>
      <w:color w:val="66666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contextualSpacing/>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64A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64AD"/>
    <w:rPr>
      <w:rFonts w:ascii="Segoe UI" w:hAnsi="Segoe UI" w:cs="Segoe UI"/>
      <w:sz w:val="18"/>
      <w:szCs w:val="18"/>
    </w:rPr>
  </w:style>
  <w:style w:type="paragraph" w:styleId="Revision">
    <w:name w:val="Revision"/>
    <w:hidden/>
    <w:uiPriority w:val="99"/>
    <w:semiHidden/>
    <w:rsid w:val="00B464AD"/>
    <w:pPr>
      <w:spacing w:line="240" w:lineRule="auto"/>
    </w:pPr>
  </w:style>
  <w:style w:type="paragraph" w:styleId="ListParagraph">
    <w:name w:val="List Paragraph"/>
    <w:basedOn w:val="Normal"/>
    <w:uiPriority w:val="34"/>
    <w:qFormat/>
    <w:rsid w:val="00B464AD"/>
    <w:pPr>
      <w:ind w:left="720"/>
      <w:contextualSpacing/>
    </w:pPr>
  </w:style>
  <w:style w:type="paragraph" w:styleId="Header">
    <w:name w:val="header"/>
    <w:basedOn w:val="Normal"/>
    <w:link w:val="HeaderChar"/>
    <w:uiPriority w:val="99"/>
    <w:unhideWhenUsed/>
    <w:rsid w:val="00F87DDE"/>
    <w:pPr>
      <w:tabs>
        <w:tab w:val="center" w:pos="4680"/>
        <w:tab w:val="right" w:pos="9360"/>
      </w:tabs>
      <w:spacing w:line="240" w:lineRule="auto"/>
    </w:pPr>
  </w:style>
  <w:style w:type="character" w:customStyle="1" w:styleId="HeaderChar">
    <w:name w:val="Header Char"/>
    <w:basedOn w:val="DefaultParagraphFont"/>
    <w:link w:val="Header"/>
    <w:uiPriority w:val="99"/>
    <w:rsid w:val="00F87DDE"/>
  </w:style>
  <w:style w:type="paragraph" w:styleId="Footer">
    <w:name w:val="footer"/>
    <w:basedOn w:val="Normal"/>
    <w:link w:val="FooterChar"/>
    <w:uiPriority w:val="99"/>
    <w:unhideWhenUsed/>
    <w:rsid w:val="00F87DDE"/>
    <w:pPr>
      <w:tabs>
        <w:tab w:val="center" w:pos="4680"/>
        <w:tab w:val="right" w:pos="9360"/>
      </w:tabs>
      <w:spacing w:line="240" w:lineRule="auto"/>
    </w:pPr>
  </w:style>
  <w:style w:type="character" w:customStyle="1" w:styleId="FooterChar">
    <w:name w:val="Footer Char"/>
    <w:basedOn w:val="DefaultParagraphFont"/>
    <w:link w:val="Footer"/>
    <w:uiPriority w:val="99"/>
    <w:rsid w:val="00F87DDE"/>
  </w:style>
  <w:style w:type="character" w:styleId="Hyperlink">
    <w:name w:val="Hyperlink"/>
    <w:basedOn w:val="DefaultParagraphFont"/>
    <w:uiPriority w:val="99"/>
    <w:unhideWhenUsed/>
    <w:rsid w:val="0087579F"/>
    <w:rPr>
      <w:color w:val="0563C1" w:themeColor="hyperlink"/>
      <w:u w:val="single"/>
    </w:rPr>
  </w:style>
  <w:style w:type="character" w:styleId="UnresolvedMention">
    <w:name w:val="Unresolved Mention"/>
    <w:basedOn w:val="DefaultParagraphFont"/>
    <w:uiPriority w:val="99"/>
    <w:semiHidden/>
    <w:unhideWhenUsed/>
    <w:rsid w:val="0087579F"/>
    <w:rPr>
      <w:color w:val="605E5C"/>
      <w:shd w:val="clear" w:color="auto" w:fill="E1DFDD"/>
    </w:rPr>
  </w:style>
  <w:style w:type="character" w:styleId="FollowedHyperlink">
    <w:name w:val="FollowedHyperlink"/>
    <w:basedOn w:val="DefaultParagraphFont"/>
    <w:uiPriority w:val="99"/>
    <w:semiHidden/>
    <w:unhideWhenUsed/>
    <w:rsid w:val="0087579F"/>
    <w:rPr>
      <w:color w:val="954F72" w:themeColor="followedHyperlink"/>
      <w:u w:val="single"/>
    </w:rPr>
  </w:style>
  <w:style w:type="paragraph" w:styleId="TOCHeading">
    <w:name w:val="TOC Heading"/>
    <w:basedOn w:val="Heading1"/>
    <w:next w:val="Normal"/>
    <w:uiPriority w:val="39"/>
    <w:unhideWhenUsed/>
    <w:qFormat/>
    <w:rsid w:val="00A70FAA"/>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A70FAA"/>
    <w:pPr>
      <w:spacing w:after="100"/>
      <w:ind w:left="220"/>
    </w:pPr>
  </w:style>
  <w:style w:type="paragraph" w:styleId="TOC3">
    <w:name w:val="toc 3"/>
    <w:basedOn w:val="Normal"/>
    <w:next w:val="Normal"/>
    <w:autoRedefine/>
    <w:uiPriority w:val="39"/>
    <w:unhideWhenUsed/>
    <w:rsid w:val="00A70FAA"/>
    <w:pPr>
      <w:spacing w:after="100"/>
      <w:ind w:left="440"/>
    </w:pPr>
  </w:style>
  <w:style w:type="paragraph" w:styleId="CommentSubject">
    <w:name w:val="annotation subject"/>
    <w:basedOn w:val="CommentText"/>
    <w:next w:val="CommentText"/>
    <w:link w:val="CommentSubjectChar"/>
    <w:uiPriority w:val="99"/>
    <w:semiHidden/>
    <w:unhideWhenUsed/>
    <w:rsid w:val="00EF4B86"/>
    <w:rPr>
      <w:b/>
      <w:bCs/>
    </w:rPr>
  </w:style>
  <w:style w:type="character" w:customStyle="1" w:styleId="CommentSubjectChar">
    <w:name w:val="Comment Subject Char"/>
    <w:basedOn w:val="CommentTextChar"/>
    <w:link w:val="CommentSubject"/>
    <w:uiPriority w:val="99"/>
    <w:semiHidden/>
    <w:rsid w:val="00EF4B86"/>
    <w:rPr>
      <w:b/>
      <w:bCs/>
      <w:sz w:val="20"/>
      <w:szCs w:val="20"/>
    </w:rPr>
  </w:style>
  <w:style w:type="paragraph" w:styleId="TOC1">
    <w:name w:val="toc 1"/>
    <w:basedOn w:val="Normal"/>
    <w:next w:val="Normal"/>
    <w:autoRedefine/>
    <w:uiPriority w:val="39"/>
    <w:unhideWhenUsed/>
    <w:rsid w:val="00B87CB8"/>
    <w:pPr>
      <w:spacing w:after="100"/>
    </w:pPr>
  </w:style>
  <w:style w:type="table" w:styleId="TableGrid">
    <w:name w:val="Table Grid"/>
    <w:basedOn w:val="TableNormal"/>
    <w:uiPriority w:val="39"/>
    <w:rsid w:val="004F126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D389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675268">
      <w:bodyDiv w:val="1"/>
      <w:marLeft w:val="0"/>
      <w:marRight w:val="0"/>
      <w:marTop w:val="0"/>
      <w:marBottom w:val="0"/>
      <w:divBdr>
        <w:top w:val="none" w:sz="0" w:space="0" w:color="auto"/>
        <w:left w:val="none" w:sz="0" w:space="0" w:color="auto"/>
        <w:bottom w:val="none" w:sz="0" w:space="0" w:color="auto"/>
        <w:right w:val="none" w:sz="0" w:space="0" w:color="auto"/>
      </w:divBdr>
    </w:div>
    <w:div w:id="446899188">
      <w:bodyDiv w:val="1"/>
      <w:marLeft w:val="0"/>
      <w:marRight w:val="0"/>
      <w:marTop w:val="0"/>
      <w:marBottom w:val="0"/>
      <w:divBdr>
        <w:top w:val="none" w:sz="0" w:space="0" w:color="auto"/>
        <w:left w:val="none" w:sz="0" w:space="0" w:color="auto"/>
        <w:bottom w:val="none" w:sz="0" w:space="0" w:color="auto"/>
        <w:right w:val="none" w:sz="0" w:space="0" w:color="auto"/>
      </w:divBdr>
    </w:div>
    <w:div w:id="458577177">
      <w:bodyDiv w:val="1"/>
      <w:marLeft w:val="0"/>
      <w:marRight w:val="0"/>
      <w:marTop w:val="0"/>
      <w:marBottom w:val="0"/>
      <w:divBdr>
        <w:top w:val="none" w:sz="0" w:space="0" w:color="auto"/>
        <w:left w:val="none" w:sz="0" w:space="0" w:color="auto"/>
        <w:bottom w:val="none" w:sz="0" w:space="0" w:color="auto"/>
        <w:right w:val="none" w:sz="0" w:space="0" w:color="auto"/>
      </w:divBdr>
    </w:div>
    <w:div w:id="659162141">
      <w:bodyDiv w:val="1"/>
      <w:marLeft w:val="0"/>
      <w:marRight w:val="0"/>
      <w:marTop w:val="0"/>
      <w:marBottom w:val="0"/>
      <w:divBdr>
        <w:top w:val="none" w:sz="0" w:space="0" w:color="auto"/>
        <w:left w:val="none" w:sz="0" w:space="0" w:color="auto"/>
        <w:bottom w:val="none" w:sz="0" w:space="0" w:color="auto"/>
        <w:right w:val="none" w:sz="0" w:space="0" w:color="auto"/>
      </w:divBdr>
    </w:div>
    <w:div w:id="674262187">
      <w:bodyDiv w:val="1"/>
      <w:marLeft w:val="0"/>
      <w:marRight w:val="0"/>
      <w:marTop w:val="0"/>
      <w:marBottom w:val="0"/>
      <w:divBdr>
        <w:top w:val="none" w:sz="0" w:space="0" w:color="auto"/>
        <w:left w:val="none" w:sz="0" w:space="0" w:color="auto"/>
        <w:bottom w:val="none" w:sz="0" w:space="0" w:color="auto"/>
        <w:right w:val="none" w:sz="0" w:space="0" w:color="auto"/>
      </w:divBdr>
    </w:div>
    <w:div w:id="788864277">
      <w:bodyDiv w:val="1"/>
      <w:marLeft w:val="0"/>
      <w:marRight w:val="0"/>
      <w:marTop w:val="0"/>
      <w:marBottom w:val="0"/>
      <w:divBdr>
        <w:top w:val="none" w:sz="0" w:space="0" w:color="auto"/>
        <w:left w:val="none" w:sz="0" w:space="0" w:color="auto"/>
        <w:bottom w:val="none" w:sz="0" w:space="0" w:color="auto"/>
        <w:right w:val="none" w:sz="0" w:space="0" w:color="auto"/>
      </w:divBdr>
    </w:div>
    <w:div w:id="808279205">
      <w:bodyDiv w:val="1"/>
      <w:marLeft w:val="0"/>
      <w:marRight w:val="0"/>
      <w:marTop w:val="0"/>
      <w:marBottom w:val="0"/>
      <w:divBdr>
        <w:top w:val="none" w:sz="0" w:space="0" w:color="auto"/>
        <w:left w:val="none" w:sz="0" w:space="0" w:color="auto"/>
        <w:bottom w:val="none" w:sz="0" w:space="0" w:color="auto"/>
        <w:right w:val="none" w:sz="0" w:space="0" w:color="auto"/>
      </w:divBdr>
    </w:div>
    <w:div w:id="1177308064">
      <w:bodyDiv w:val="1"/>
      <w:marLeft w:val="0"/>
      <w:marRight w:val="0"/>
      <w:marTop w:val="0"/>
      <w:marBottom w:val="0"/>
      <w:divBdr>
        <w:top w:val="none" w:sz="0" w:space="0" w:color="auto"/>
        <w:left w:val="none" w:sz="0" w:space="0" w:color="auto"/>
        <w:bottom w:val="none" w:sz="0" w:space="0" w:color="auto"/>
        <w:right w:val="none" w:sz="0" w:space="0" w:color="auto"/>
      </w:divBdr>
    </w:div>
    <w:div w:id="1863011196">
      <w:bodyDiv w:val="1"/>
      <w:marLeft w:val="0"/>
      <w:marRight w:val="0"/>
      <w:marTop w:val="0"/>
      <w:marBottom w:val="0"/>
      <w:divBdr>
        <w:top w:val="none" w:sz="0" w:space="0" w:color="auto"/>
        <w:left w:val="none" w:sz="0" w:space="0" w:color="auto"/>
        <w:bottom w:val="none" w:sz="0" w:space="0" w:color="auto"/>
        <w:right w:val="none" w:sz="0" w:space="0" w:color="auto"/>
      </w:divBdr>
    </w:div>
    <w:div w:id="20166164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xoo7DuWpnjHZxoy/oj5obzTuDQ==">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0249B2-BADC-4B8F-B71E-3C082D98F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24</Pages>
  <Words>4675</Words>
  <Characters>26654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Arik Smith</dc:creator>
  <cp:keywords/>
  <cp:lastModifiedBy>Arik Stewart</cp:lastModifiedBy>
  <cp:revision>169</cp:revision>
  <cp:lastPrinted>2019-09-30T21:15:00Z</cp:lastPrinted>
  <dcterms:created xsi:type="dcterms:W3CDTF">2019-10-06T22:38:00Z</dcterms:created>
  <dcterms:modified xsi:type="dcterms:W3CDTF">2019-11-25T22:16:00Z</dcterms:modified>
</cp:coreProperties>
</file>